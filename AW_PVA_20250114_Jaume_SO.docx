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DF3A9" w14:textId="77777777" w:rsidR="00EF7E99" w:rsidRDefault="00EF7E99">
      <w:pPr>
        <w:spacing w:after="0" w:line="360" w:lineRule="auto"/>
        <w:rPr>
          <w:rFonts w:ascii="Times New Roman" w:hAnsi="Times New Roman"/>
          <w:i/>
        </w:rPr>
      </w:pPr>
      <w:r>
        <w:rPr>
          <w:rFonts w:ascii="Times New Roman" w:hAnsi="Times New Roman"/>
          <w:i/>
        </w:rPr>
        <w:t>Target Journal: Biological conservation</w:t>
      </w:r>
    </w:p>
    <w:p w14:paraId="2D0DF3AA" w14:textId="04D71CE1" w:rsidR="00EF7E99" w:rsidDel="00275A07" w:rsidRDefault="00EF7E99" w:rsidP="00460D48">
      <w:pPr>
        <w:spacing w:after="0" w:line="360" w:lineRule="auto"/>
        <w:rPr>
          <w:ins w:id="0" w:author="Susanne" w:date="2024-12-18T14:03:00Z"/>
          <w:del w:id="1" w:author="Steffen Oppel" w:date="2025-01-21T16:07:00Z"/>
          <w:rFonts w:ascii="Times New Roman" w:hAnsi="Times New Roman"/>
          <w:b/>
          <w:sz w:val="28"/>
        </w:rPr>
      </w:pPr>
      <w:commentRangeStart w:id="2"/>
      <w:del w:id="3" w:author="Steffen Oppel" w:date="2025-01-21T16:07:00Z">
        <w:r w:rsidDel="00275A07">
          <w:rPr>
            <w:rFonts w:ascii="Times New Roman" w:hAnsi="Times New Roman"/>
            <w:b/>
            <w:sz w:val="28"/>
          </w:rPr>
          <w:delText xml:space="preserve">Using population viability analysis to inform the reintroduction </w:delText>
        </w:r>
      </w:del>
      <w:ins w:id="4" w:author="admin" w:date="2024-10-18T10:52:00Z">
        <w:del w:id="5" w:author="Steffen Oppel" w:date="2025-01-21T16:07:00Z">
          <w:r w:rsidDel="00275A07">
            <w:rPr>
              <w:rFonts w:ascii="Times New Roman" w:hAnsi="Times New Roman"/>
              <w:b/>
              <w:sz w:val="28"/>
            </w:rPr>
            <w:delText xml:space="preserve">reinforcement </w:delText>
          </w:r>
        </w:del>
      </w:ins>
      <w:del w:id="6" w:author="Steffen Oppel" w:date="2025-01-21T16:07:00Z">
        <w:r w:rsidDel="00275A07">
          <w:rPr>
            <w:rFonts w:ascii="Times New Roman" w:hAnsi="Times New Roman"/>
            <w:b/>
            <w:sz w:val="28"/>
          </w:rPr>
          <w:delText>of an endangered long-distance migrating passerine</w:delText>
        </w:r>
      </w:del>
    </w:p>
    <w:p w14:paraId="2D0DF3AB" w14:textId="77777777" w:rsidR="00EF7E99" w:rsidRDefault="00EF7E99" w:rsidP="00460D48">
      <w:pPr>
        <w:numPr>
          <w:ins w:id="7" w:author="Susanne" w:date="2024-12-18T14:03:00Z"/>
        </w:numPr>
        <w:spacing w:after="0" w:line="360" w:lineRule="auto"/>
        <w:rPr>
          <w:rFonts w:ascii="Times New Roman" w:hAnsi="Times New Roman"/>
          <w:b/>
          <w:sz w:val="28"/>
        </w:rPr>
      </w:pPr>
      <w:ins w:id="8" w:author="Susanne" w:date="2024-12-18T14:03:00Z">
        <w:r>
          <w:rPr>
            <w:rFonts w:ascii="Times New Roman" w:hAnsi="Times New Roman"/>
            <w:b/>
            <w:sz w:val="28"/>
          </w:rPr>
          <w:t xml:space="preserve">Reinforcement is not enough to </w:t>
        </w:r>
      </w:ins>
      <w:ins w:id="9" w:author="Susanne" w:date="2024-12-18T14:04:00Z">
        <w:r>
          <w:rPr>
            <w:rFonts w:ascii="Times New Roman" w:hAnsi="Times New Roman"/>
            <w:b/>
            <w:sz w:val="28"/>
          </w:rPr>
          <w:t>stabilize</w:t>
        </w:r>
      </w:ins>
      <w:ins w:id="10" w:author="Susanne" w:date="2024-12-18T14:03:00Z">
        <w:r>
          <w:rPr>
            <w:rFonts w:ascii="Times New Roman" w:hAnsi="Times New Roman"/>
            <w:b/>
            <w:sz w:val="28"/>
          </w:rPr>
          <w:t xml:space="preserve"> </w:t>
        </w:r>
      </w:ins>
      <w:ins w:id="11" w:author="Susanne" w:date="2024-12-18T14:04:00Z">
        <w:r>
          <w:rPr>
            <w:rFonts w:ascii="Times New Roman" w:hAnsi="Times New Roman"/>
            <w:b/>
            <w:sz w:val="28"/>
          </w:rPr>
          <w:t>the population of an endangered long-distance migrating passerine</w:t>
        </w:r>
      </w:ins>
      <w:commentRangeEnd w:id="2"/>
      <w:r w:rsidR="00214D02">
        <w:rPr>
          <w:rStyle w:val="CommentReference"/>
        </w:rPr>
        <w:commentReference w:id="2"/>
      </w:r>
    </w:p>
    <w:p w14:paraId="2D0DF3AC" w14:textId="77777777" w:rsidR="00EF7E99" w:rsidRDefault="00EF7E99">
      <w:pPr>
        <w:spacing w:after="0" w:line="360" w:lineRule="auto"/>
        <w:rPr>
          <w:rFonts w:ascii="Times New Roman" w:hAnsi="Times New Roman"/>
        </w:rPr>
      </w:pPr>
    </w:p>
    <w:p w14:paraId="2D0DF3AD" w14:textId="77777777" w:rsidR="00EF7E99" w:rsidRPr="00C34799" w:rsidRDefault="00EF7E99" w:rsidP="00B66F5D">
      <w:pPr>
        <w:spacing w:after="0" w:line="480" w:lineRule="auto"/>
        <w:rPr>
          <w:rFonts w:ascii="Times New Roman" w:hAnsi="Times New Roman"/>
          <w:lang w:val="de-DE"/>
        </w:rPr>
      </w:pPr>
      <w:r w:rsidRPr="00B66F5D">
        <w:rPr>
          <w:rFonts w:ascii="Times New Roman" w:hAnsi="Times New Roman"/>
          <w:lang w:val="de-DE"/>
        </w:rPr>
        <w:t>Susanne Arbeiter</w:t>
      </w:r>
      <w:r w:rsidRPr="00B66F5D">
        <w:rPr>
          <w:rFonts w:ascii="Times New Roman" w:hAnsi="Times New Roman"/>
          <w:vertAlign w:val="superscript"/>
          <w:lang w:val="de-DE"/>
        </w:rPr>
        <w:t>1</w:t>
      </w:r>
      <w:r w:rsidRPr="00B66F5D">
        <w:rPr>
          <w:rFonts w:ascii="Times New Roman" w:hAnsi="Times New Roman"/>
          <w:lang w:val="de-DE"/>
        </w:rPr>
        <w:t xml:space="preserve">, </w:t>
      </w:r>
      <w:commentRangeStart w:id="12"/>
      <w:commentRangeStart w:id="13"/>
      <w:del w:id="14" w:author="Susanne" w:date="2024-12-19T08:48:00Z">
        <w:r w:rsidRPr="00B66F5D" w:rsidDel="00B66F5D">
          <w:rPr>
            <w:rFonts w:ascii="Times New Roman" w:hAnsi="Times New Roman"/>
            <w:lang w:val="de-DE"/>
          </w:rPr>
          <w:delText>Žymantas Morkvėnas</w:delText>
        </w:r>
        <w:r w:rsidRPr="00B66F5D" w:rsidDel="00B66F5D">
          <w:rPr>
            <w:rFonts w:ascii="Times New Roman" w:hAnsi="Times New Roman"/>
            <w:vertAlign w:val="superscript"/>
            <w:lang w:val="de-DE"/>
          </w:rPr>
          <w:delText>2</w:delText>
        </w:r>
        <w:commentRangeEnd w:id="12"/>
        <w:r w:rsidDel="00B66F5D">
          <w:rPr>
            <w:rStyle w:val="CommentReference"/>
          </w:rPr>
          <w:commentReference w:id="12"/>
        </w:r>
      </w:del>
      <w:commentRangeEnd w:id="13"/>
      <w:r w:rsidR="00214D02">
        <w:rPr>
          <w:rStyle w:val="CommentReference"/>
        </w:rPr>
        <w:commentReference w:id="13"/>
      </w:r>
      <w:del w:id="15" w:author="Susanne" w:date="2024-12-19T08:48:00Z">
        <w:r w:rsidRPr="00C34799" w:rsidDel="00B66F5D">
          <w:rPr>
            <w:rFonts w:ascii="Times New Roman" w:hAnsi="Times New Roman"/>
            <w:lang w:val="de-DE"/>
          </w:rPr>
          <w:delText xml:space="preserve">, </w:delText>
        </w:r>
      </w:del>
      <w:ins w:id="16" w:author="Susanne" w:date="2024-10-29T15:38:00Z">
        <w:r w:rsidRPr="00C34799">
          <w:rPr>
            <w:rFonts w:ascii="Times New Roman" w:hAnsi="Times New Roman"/>
            <w:lang w:val="de-DE"/>
          </w:rPr>
          <w:t>Jaume A. Badia-Boher</w:t>
        </w:r>
      </w:ins>
      <w:ins w:id="17" w:author="Susanne" w:date="2024-12-19T08:48:00Z">
        <w:r w:rsidRPr="00C34799">
          <w:rPr>
            <w:rFonts w:ascii="Times New Roman" w:hAnsi="Times New Roman"/>
            <w:vertAlign w:val="superscript"/>
            <w:lang w:val="de-DE"/>
          </w:rPr>
          <w:t>2</w:t>
        </w:r>
      </w:ins>
      <w:ins w:id="18" w:author="Susanne" w:date="2024-10-29T15:38:00Z">
        <w:r w:rsidRPr="00C34799">
          <w:rPr>
            <w:rFonts w:ascii="Times New Roman" w:hAnsi="Times New Roman"/>
            <w:lang w:val="de-DE"/>
          </w:rPr>
          <w:t>, Steffen Oppel</w:t>
        </w:r>
      </w:ins>
      <w:ins w:id="19" w:author="Susanne" w:date="2024-12-19T08:48:00Z">
        <w:r>
          <w:rPr>
            <w:rFonts w:ascii="Times New Roman" w:hAnsi="Times New Roman"/>
            <w:vertAlign w:val="superscript"/>
            <w:lang w:val="de-DE"/>
          </w:rPr>
          <w:t>2</w:t>
        </w:r>
      </w:ins>
    </w:p>
    <w:p w14:paraId="2D0DF3AE" w14:textId="77777777" w:rsidR="00EF7E99" w:rsidRPr="00C34799" w:rsidRDefault="00EF7E99">
      <w:pPr>
        <w:spacing w:after="0" w:line="480" w:lineRule="auto"/>
        <w:rPr>
          <w:rFonts w:ascii="Times New Roman" w:hAnsi="Times New Roman"/>
          <w:lang w:val="de-DE"/>
        </w:rPr>
      </w:pPr>
    </w:p>
    <w:p w14:paraId="2D0DF3AF" w14:textId="77777777" w:rsidR="00EF7E99" w:rsidRDefault="00EF7E99">
      <w:pPr>
        <w:spacing w:after="0" w:line="480" w:lineRule="auto"/>
        <w:rPr>
          <w:rFonts w:ascii="Times New Roman" w:hAnsi="Times New Roman"/>
        </w:rPr>
      </w:pPr>
      <w:r>
        <w:rPr>
          <w:rFonts w:ascii="Times New Roman" w:hAnsi="Times New Roman"/>
        </w:rPr>
        <w:t xml:space="preserve">1 Institute of Botany and Landscape Ecology, </w:t>
      </w:r>
      <w:smartTag w:uri="urn:schemas-microsoft-com:office:smarttags" w:element="PlaceName">
        <w:r>
          <w:rPr>
            <w:rFonts w:ascii="Times New Roman" w:hAnsi="Times New Roman"/>
          </w:rPr>
          <w:t>Greifswald</w:t>
        </w:r>
      </w:smartTag>
      <w:r>
        <w:rPr>
          <w:rFonts w:ascii="Times New Roman" w:hAnsi="Times New Roman"/>
        </w:rPr>
        <w:t xml:space="preserve"> </w:t>
      </w:r>
      <w:smartTag w:uri="urn:schemas-microsoft-com:office:smarttags" w:element="PlaceType">
        <w:r>
          <w:rPr>
            <w:rFonts w:ascii="Times New Roman" w:hAnsi="Times New Roman"/>
          </w:rPr>
          <w:t>University</w:t>
        </w:r>
      </w:smartTag>
      <w:r>
        <w:rPr>
          <w:rFonts w:ascii="Times New Roman" w:hAnsi="Times New Roman"/>
        </w:rPr>
        <w:t xml:space="preserve">, Partner in the </w:t>
      </w:r>
      <w:smartTag w:uri="urn:schemas-microsoft-com:office:smarttags" w:element="City">
        <w:r>
          <w:rPr>
            <w:rFonts w:ascii="Times New Roman" w:hAnsi="Times New Roman"/>
          </w:rPr>
          <w:t>Greifswald</w:t>
        </w:r>
      </w:smartTag>
      <w:r>
        <w:rPr>
          <w:rFonts w:ascii="Times New Roman" w:hAnsi="Times New Roman"/>
        </w:rPr>
        <w:t xml:space="preserve"> Mire Centre, </w:t>
      </w:r>
      <w:smartTag w:uri="urn:schemas-microsoft-com:office:smarttags" w:element="City">
        <w:smartTag w:uri="urn:schemas-microsoft-com:office:smarttags" w:element="place">
          <w:r>
            <w:rPr>
              <w:rFonts w:ascii="Times New Roman" w:hAnsi="Times New Roman"/>
            </w:rPr>
            <w:t>Greifswald</w:t>
          </w:r>
        </w:smartTag>
        <w:r>
          <w:rPr>
            <w:rFonts w:ascii="Times New Roman" w:hAnsi="Times New Roman"/>
          </w:rPr>
          <w:t xml:space="preserve">, </w:t>
        </w:r>
        <w:smartTag w:uri="urn:schemas-microsoft-com:office:smarttags" w:element="State">
          <w:smartTag w:uri="urn:schemas-microsoft-com:office:smarttags" w:element="country-region">
            <w:r>
              <w:rPr>
                <w:rFonts w:ascii="Times New Roman" w:hAnsi="Times New Roman"/>
              </w:rPr>
              <w:t>Germany</w:t>
            </w:r>
          </w:smartTag>
        </w:smartTag>
      </w:smartTag>
    </w:p>
    <w:p w14:paraId="2D0DF3B0" w14:textId="77777777" w:rsidR="00EF7E99" w:rsidDel="00B66F5D" w:rsidRDefault="00EF7E99">
      <w:pPr>
        <w:spacing w:after="0" w:line="480" w:lineRule="auto"/>
        <w:rPr>
          <w:del w:id="20" w:author="Susanne" w:date="2024-12-19T08:49:00Z"/>
          <w:rFonts w:ascii="Times New Roman" w:hAnsi="Times New Roman"/>
        </w:rPr>
      </w:pPr>
      <w:del w:id="21" w:author="Susanne" w:date="2024-12-19T08:49:00Z">
        <w:r w:rsidDel="00B66F5D">
          <w:rPr>
            <w:rFonts w:ascii="Times New Roman" w:hAnsi="Times New Roman"/>
          </w:rPr>
          <w:delText>2 Baltic Environmental Forum, Vilnius, Lithuania</w:delText>
        </w:r>
      </w:del>
    </w:p>
    <w:p w14:paraId="2D0DF3B1" w14:textId="77777777" w:rsidR="00EF7E99" w:rsidRPr="008F00A2" w:rsidRDefault="00EF7E99" w:rsidP="002B426D">
      <w:pPr>
        <w:spacing w:after="0" w:line="480" w:lineRule="auto"/>
        <w:rPr>
          <w:rFonts w:ascii="Times New Roman" w:hAnsi="Times New Roman"/>
          <w:bCs/>
        </w:rPr>
      </w:pPr>
      <w:ins w:id="22" w:author="Susanne" w:date="2024-12-19T08:49:00Z">
        <w:r>
          <w:rPr>
            <w:rFonts w:ascii="Times New Roman" w:hAnsi="Times New Roman"/>
            <w:bCs/>
          </w:rPr>
          <w:t>2</w:t>
        </w:r>
      </w:ins>
      <w:ins w:id="23" w:author="Susanne" w:date="2024-10-30T14:37:00Z">
        <w:r w:rsidRPr="008F00A2">
          <w:rPr>
            <w:rFonts w:ascii="Times New Roman" w:hAnsi="Times New Roman"/>
            <w:bCs/>
          </w:rPr>
          <w:t xml:space="preserve"> Swiss Ornithological Institute, </w:t>
        </w:r>
        <w:smartTag w:uri="urn:schemas-microsoft-com:office:smarttags" w:element="City">
          <w:smartTag w:uri="urn:schemas-microsoft-com:office:smarttags" w:element="place">
            <w:r w:rsidRPr="008F00A2">
              <w:rPr>
                <w:rFonts w:ascii="Times New Roman" w:hAnsi="Times New Roman"/>
                <w:bCs/>
              </w:rPr>
              <w:t>Sempach</w:t>
            </w:r>
          </w:smartTag>
          <w:r w:rsidRPr="008F00A2">
            <w:rPr>
              <w:rFonts w:ascii="Times New Roman" w:hAnsi="Times New Roman"/>
              <w:bCs/>
            </w:rPr>
            <w:t xml:space="preserve">, </w:t>
          </w:r>
          <w:smartTag w:uri="urn:schemas-microsoft-com:office:smarttags" w:element="country-region">
            <w:r w:rsidRPr="008F00A2">
              <w:rPr>
                <w:rFonts w:ascii="Times New Roman" w:hAnsi="Times New Roman"/>
                <w:bCs/>
              </w:rPr>
              <w:t>Switzerland</w:t>
            </w:r>
          </w:smartTag>
        </w:smartTag>
      </w:ins>
    </w:p>
    <w:p w14:paraId="2D0DF3B2" w14:textId="77777777" w:rsidR="00EF7E99" w:rsidRDefault="00EF7E99">
      <w:pPr>
        <w:numPr>
          <w:ins w:id="24" w:author="Susanne" w:date="2024-10-30T14:38:00Z"/>
        </w:numPr>
        <w:spacing w:after="0" w:line="480" w:lineRule="auto"/>
        <w:rPr>
          <w:ins w:id="25" w:author="Susanne" w:date="2024-10-30T14:38:00Z"/>
          <w:rFonts w:ascii="Times New Roman" w:hAnsi="Times New Roman"/>
          <w:b/>
          <w:color w:val="000000"/>
        </w:rPr>
      </w:pPr>
    </w:p>
    <w:p w14:paraId="2D0DF3B3" w14:textId="77777777" w:rsidR="00EF7E99" w:rsidRDefault="00EF7E99">
      <w:pPr>
        <w:spacing w:after="0" w:line="480" w:lineRule="auto"/>
        <w:rPr>
          <w:rFonts w:ascii="Times New Roman" w:hAnsi="Times New Roman"/>
          <w:b/>
          <w:color w:val="000000"/>
        </w:rPr>
      </w:pPr>
      <w:r>
        <w:rPr>
          <w:rFonts w:ascii="Times New Roman" w:hAnsi="Times New Roman"/>
          <w:b/>
          <w:color w:val="000000"/>
        </w:rPr>
        <w:t>Correspondence</w:t>
      </w:r>
    </w:p>
    <w:p w14:paraId="2D0DF3B4" w14:textId="77777777" w:rsidR="00EF7E99" w:rsidRDefault="00EF7E99">
      <w:pPr>
        <w:spacing w:after="0" w:line="480" w:lineRule="auto"/>
        <w:rPr>
          <w:rFonts w:ascii="Times New Roman" w:hAnsi="Times New Roman"/>
          <w:color w:val="000000"/>
        </w:rPr>
      </w:pPr>
      <w:r>
        <w:rPr>
          <w:rFonts w:ascii="Times New Roman" w:hAnsi="Times New Roman"/>
        </w:rPr>
        <w:t xml:space="preserve">Institute of Botany and Landscape Ecology, </w:t>
      </w:r>
      <w:smartTag w:uri="urn:schemas-microsoft-com:office:smarttags" w:element="State">
        <w:smartTag w:uri="urn:schemas-microsoft-com:office:smarttags" w:element="PlaceName">
          <w:r>
            <w:rPr>
              <w:rFonts w:ascii="Times New Roman" w:hAnsi="Times New Roman"/>
            </w:rPr>
            <w:t>Greifswald</w:t>
          </w:r>
        </w:smartTag>
      </w:smartTag>
      <w:r>
        <w:rPr>
          <w:rFonts w:ascii="Times New Roman" w:hAnsi="Times New Roman"/>
        </w:rPr>
        <w:t xml:space="preserve"> </w:t>
      </w:r>
      <w:smartTag w:uri="urn:schemas-microsoft-com:office:smarttags" w:element="State">
        <w:smartTag w:uri="urn:schemas-microsoft-com:office:smarttags" w:element="PlaceType">
          <w:r>
            <w:rPr>
              <w:rFonts w:ascii="Times New Roman" w:hAnsi="Times New Roman"/>
            </w:rPr>
            <w:t>University</w:t>
          </w:r>
        </w:smartTag>
      </w:smartTag>
      <w:r>
        <w:rPr>
          <w:rFonts w:ascii="Times New Roman" w:hAnsi="Times New Roman"/>
        </w:rPr>
        <w:t xml:space="preserve">, Partner in the </w:t>
      </w:r>
      <w:smartTag w:uri="urn:schemas-microsoft-com:office:smarttags" w:element="State">
        <w:smartTag w:uri="urn:schemas-microsoft-com:office:smarttags" w:element="City">
          <w:smartTag w:uri="urn:schemas-microsoft-com:office:smarttags" w:element="place">
            <w:r>
              <w:rPr>
                <w:rFonts w:ascii="Times New Roman" w:hAnsi="Times New Roman"/>
              </w:rPr>
              <w:t>Greifswald</w:t>
            </w:r>
          </w:smartTag>
        </w:smartTag>
      </w:smartTag>
      <w:r>
        <w:rPr>
          <w:rFonts w:ascii="Times New Roman" w:hAnsi="Times New Roman"/>
        </w:rPr>
        <w:t xml:space="preserve"> Mire Centre, </w:t>
      </w:r>
      <w:proofErr w:type="spellStart"/>
      <w:r>
        <w:rPr>
          <w:rFonts w:ascii="Times New Roman" w:hAnsi="Times New Roman"/>
        </w:rPr>
        <w:t>Soldmannstr</w:t>
      </w:r>
      <w:proofErr w:type="spellEnd"/>
      <w:r>
        <w:rPr>
          <w:rFonts w:ascii="Times New Roman" w:hAnsi="Times New Roman"/>
        </w:rPr>
        <w:t>. 15</w:t>
      </w:r>
      <w:r>
        <w:rPr>
          <w:rFonts w:ascii="Times New Roman" w:hAnsi="Times New Roman"/>
          <w:color w:val="000000"/>
        </w:rPr>
        <w:t xml:space="preserve">, 17489 </w:t>
      </w:r>
      <w:smartTag w:uri="urn:schemas-microsoft-com:office:smarttags" w:element="State">
        <w:smartTag w:uri="urn:schemas-microsoft-com:office:smarttags" w:element="City">
          <w:smartTag w:uri="urn:schemas-microsoft-com:office:smarttags" w:element="City">
            <w:smartTag w:uri="urn:schemas-microsoft-com:office:smarttags" w:element="place">
              <w:r>
                <w:rPr>
                  <w:rFonts w:ascii="Times New Roman" w:hAnsi="Times New Roman"/>
                  <w:color w:val="000000"/>
                </w:rPr>
                <w:t>Greifswald</w:t>
              </w:r>
            </w:smartTag>
          </w:smartTag>
          <w:r>
            <w:rPr>
              <w:rFonts w:ascii="Times New Roman" w:hAnsi="Times New Roman"/>
              <w:color w:val="000000"/>
            </w:rPr>
            <w:t xml:space="preserve">, </w:t>
          </w:r>
          <w:smartTag w:uri="urn:schemas-microsoft-com:office:smarttags" w:element="State">
            <w:smartTag w:uri="urn:schemas-microsoft-com:office:smarttags" w:element="country-region">
              <w:r>
                <w:rPr>
                  <w:rFonts w:ascii="Times New Roman" w:hAnsi="Times New Roman"/>
                  <w:color w:val="000000"/>
                </w:rPr>
                <w:t>Germany</w:t>
              </w:r>
            </w:smartTag>
          </w:smartTag>
        </w:smartTag>
      </w:smartTag>
      <w:r>
        <w:rPr>
          <w:rFonts w:ascii="Times New Roman" w:hAnsi="Times New Roman"/>
          <w:color w:val="000000"/>
        </w:rPr>
        <w:t xml:space="preserve"> </w:t>
      </w:r>
    </w:p>
    <w:p w14:paraId="2D0DF3B5" w14:textId="77777777" w:rsidR="00EF7E99" w:rsidRDefault="00EF7E99">
      <w:pPr>
        <w:spacing w:after="0" w:line="480" w:lineRule="auto"/>
        <w:rPr>
          <w:rFonts w:ascii="Times New Roman" w:hAnsi="Times New Roman"/>
          <w:color w:val="000000"/>
        </w:rPr>
      </w:pPr>
      <w:r>
        <w:rPr>
          <w:rFonts w:ascii="Times New Roman" w:hAnsi="Times New Roman"/>
          <w:color w:val="000000"/>
        </w:rPr>
        <w:t>Email: susanne.arbeiter@uni-greifswald.de</w:t>
      </w:r>
    </w:p>
    <w:p w14:paraId="2D0DF3B6" w14:textId="77777777" w:rsidR="00EF7E99" w:rsidRDefault="00EF7E99">
      <w:pPr>
        <w:spacing w:after="0" w:line="480" w:lineRule="auto"/>
        <w:rPr>
          <w:rFonts w:ascii="Times New Roman" w:hAnsi="Times New Roman"/>
          <w:b/>
        </w:rPr>
      </w:pPr>
    </w:p>
    <w:p w14:paraId="2D0DF3B7" w14:textId="77777777" w:rsidR="00EF7E99" w:rsidRDefault="00EF7E99" w:rsidP="00C34799">
      <w:pPr>
        <w:spacing w:after="0" w:line="480" w:lineRule="auto"/>
        <w:rPr>
          <w:rFonts w:ascii="Calibri" w:hAnsi="Calibri" w:cs="Calibri"/>
          <w:b/>
          <w:sz w:val="20"/>
          <w:shd w:val="clear" w:color="auto" w:fill="FFFF00"/>
        </w:rPr>
      </w:pPr>
      <w:r>
        <w:rPr>
          <w:rFonts w:ascii="Times New Roman" w:hAnsi="Times New Roman"/>
          <w:b/>
        </w:rPr>
        <w:t xml:space="preserve">Keywords: </w:t>
      </w:r>
      <w:r>
        <w:rPr>
          <w:rFonts w:ascii="Times New Roman" w:hAnsi="Times New Roman"/>
        </w:rPr>
        <w:t>Aquatic Warbler, conservation management, extinction risk, habitat restoration,</w:t>
      </w:r>
      <w:ins w:id="26" w:author="Susanne" w:date="2024-12-20T08:51:00Z">
        <w:r>
          <w:rPr>
            <w:rFonts w:ascii="Times New Roman" w:hAnsi="Times New Roman"/>
          </w:rPr>
          <w:t xml:space="preserve"> population viability analysis,</w:t>
        </w:r>
      </w:ins>
      <w:r>
        <w:rPr>
          <w:rFonts w:ascii="Times New Roman" w:hAnsi="Times New Roman"/>
        </w:rPr>
        <w:t xml:space="preserve"> translocation</w:t>
      </w:r>
      <w:r>
        <w:rPr>
          <w:rFonts w:ascii="Calibri" w:hAnsi="Calibri" w:cs="Calibri"/>
          <w:b/>
          <w:sz w:val="20"/>
          <w:shd w:val="clear" w:color="auto" w:fill="FFFF00"/>
        </w:rPr>
        <w:t xml:space="preserve"> </w:t>
      </w:r>
    </w:p>
    <w:p w14:paraId="2D0DF3B8" w14:textId="77777777" w:rsidR="00EF7E99" w:rsidRDefault="00EF7E99">
      <w:pPr>
        <w:spacing w:after="0" w:line="360" w:lineRule="auto"/>
        <w:rPr>
          <w:rFonts w:ascii="Times New Roman" w:hAnsi="Times New Roman"/>
          <w:b/>
        </w:rPr>
      </w:pPr>
    </w:p>
    <w:p w14:paraId="2D0DF3B9" w14:textId="77777777" w:rsidR="00EF7E99" w:rsidRDefault="00EF7E99">
      <w:pPr>
        <w:spacing w:after="0" w:line="360" w:lineRule="auto"/>
        <w:rPr>
          <w:rFonts w:ascii="Times New Roman" w:hAnsi="Times New Roman"/>
          <w:b/>
        </w:rPr>
      </w:pPr>
      <w:r>
        <w:rPr>
          <w:rFonts w:ascii="Times New Roman" w:hAnsi="Times New Roman"/>
          <w:b/>
        </w:rPr>
        <w:t>Authors contribution</w:t>
      </w:r>
    </w:p>
    <w:p w14:paraId="2D0DF3BA" w14:textId="77777777" w:rsidR="00EF7E99" w:rsidRDefault="00EF7E99">
      <w:pPr>
        <w:spacing w:after="0" w:line="360" w:lineRule="auto"/>
        <w:rPr>
          <w:rFonts w:ascii="Times New Roman" w:hAnsi="Times New Roman"/>
          <w:b/>
        </w:rPr>
      </w:pPr>
    </w:p>
    <w:p w14:paraId="2D0DF3BB" w14:textId="77777777" w:rsidR="00EF7E99" w:rsidRPr="00065DC8" w:rsidRDefault="00EF7E99" w:rsidP="00A31C6A">
      <w:pPr>
        <w:spacing w:after="0" w:line="360" w:lineRule="auto"/>
        <w:rPr>
          <w:rFonts w:ascii="Times New Roman" w:hAnsi="Times New Roman"/>
          <w:b/>
          <w:bCs/>
        </w:rPr>
      </w:pPr>
      <w:r w:rsidRPr="00065DC8">
        <w:rPr>
          <w:rFonts w:ascii="Times New Roman" w:hAnsi="Times New Roman"/>
          <w:b/>
          <w:bCs/>
        </w:rPr>
        <w:t>Acknowledgements</w:t>
      </w:r>
    </w:p>
    <w:p w14:paraId="2D0DF3BC" w14:textId="77777777" w:rsidR="00EF7E99" w:rsidRPr="00A31C6A" w:rsidRDefault="00EF7E99" w:rsidP="00A31C6A">
      <w:pPr>
        <w:spacing w:after="0" w:line="360" w:lineRule="auto"/>
        <w:rPr>
          <w:rFonts w:ascii="Times New Roman" w:hAnsi="Times New Roman"/>
          <w:b/>
        </w:rPr>
      </w:pPr>
      <w:r w:rsidRPr="00A31C6A">
        <w:rPr>
          <w:rFonts w:ascii="Times New Roman" w:hAnsi="Times New Roman"/>
        </w:rPr>
        <w:t>This study was co-financed by the EU LIFE program within the project “Conservation of Europe's Rarest Continental Passerine: A Transboundary Initiative for Aquatic Warbler Population Recovery” (LIFE23-NAT-LT-LIFE4AquaticWarbler/101148281).</w:t>
      </w:r>
    </w:p>
    <w:p w14:paraId="2D0DF3BD" w14:textId="77777777" w:rsidR="00EF7E99" w:rsidRDefault="00EF7E99" w:rsidP="00B60168">
      <w:pPr>
        <w:spacing w:after="0" w:line="360" w:lineRule="auto"/>
        <w:rPr>
          <w:rFonts w:ascii="Times New Roman" w:hAnsi="Times New Roman"/>
          <w:b/>
          <w:sz w:val="28"/>
        </w:rPr>
      </w:pPr>
    </w:p>
    <w:p w14:paraId="2D0DF3BE" w14:textId="77777777" w:rsidR="00EF7E99" w:rsidRDefault="00EF7E99">
      <w:pPr>
        <w:spacing w:after="0" w:line="480" w:lineRule="auto"/>
        <w:rPr>
          <w:rFonts w:ascii="Times New Roman" w:hAnsi="Times New Roman"/>
          <w:b/>
        </w:rPr>
      </w:pPr>
    </w:p>
    <w:p w14:paraId="2D0DF3BF" w14:textId="77777777" w:rsidR="00EF7E99" w:rsidRDefault="00EF7E99">
      <w:pPr>
        <w:spacing w:after="0" w:line="480" w:lineRule="auto"/>
        <w:rPr>
          <w:rFonts w:ascii="Calibri" w:hAnsi="Calibri" w:cs="Calibri"/>
          <w:b/>
          <w:sz w:val="20"/>
        </w:rPr>
      </w:pPr>
      <w:commentRangeStart w:id="27"/>
      <w:r>
        <w:rPr>
          <w:rFonts w:ascii="Times New Roman" w:hAnsi="Times New Roman"/>
          <w:b/>
        </w:rPr>
        <w:t>Abstract</w:t>
      </w:r>
      <w:commentRangeEnd w:id="27"/>
      <w:r w:rsidR="00220605">
        <w:rPr>
          <w:rStyle w:val="CommentReference"/>
        </w:rPr>
        <w:commentReference w:id="27"/>
      </w:r>
    </w:p>
    <w:p w14:paraId="2D0DF3C0" w14:textId="77777777" w:rsidR="00EF7E99" w:rsidRDefault="00EF7E99" w:rsidP="00B806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ins w:id="28" w:author="Susanne" w:date="2025-01-13T16:57:00Z"/>
          <w:rFonts w:ascii="Times New Roman" w:hAnsi="Times New Roman"/>
        </w:rPr>
      </w:pPr>
      <w:r>
        <w:rPr>
          <w:rFonts w:ascii="Times New Roman" w:hAnsi="Times New Roman"/>
        </w:rPr>
        <w:t xml:space="preserve">Population viability analysis (PVA) is a valuable tool to guide the </w:t>
      </w:r>
      <w:del w:id="29" w:author="Susanne" w:date="2024-11-21T15:52:00Z">
        <w:r w:rsidDel="00CD5CA0">
          <w:rPr>
            <w:rFonts w:ascii="Times New Roman" w:hAnsi="Times New Roman"/>
          </w:rPr>
          <w:delText xml:space="preserve">reintroduction </w:delText>
        </w:r>
      </w:del>
      <w:ins w:id="30" w:author="Susanne" w:date="2024-11-21T15:52:00Z">
        <w:r>
          <w:rPr>
            <w:rFonts w:ascii="Times New Roman" w:hAnsi="Times New Roman"/>
          </w:rPr>
          <w:t xml:space="preserve">reinforcement </w:t>
        </w:r>
      </w:ins>
      <w:r>
        <w:rPr>
          <w:rFonts w:ascii="Times New Roman" w:hAnsi="Times New Roman"/>
        </w:rPr>
        <w:t>of endangered bird species. In migrants, demographic data required for population projections are often deficient, making rein</w:t>
      </w:r>
      <w:ins w:id="31" w:author="Susanne" w:date="2024-10-29T15:30:00Z">
        <w:r>
          <w:rPr>
            <w:rFonts w:ascii="Times New Roman" w:hAnsi="Times New Roman"/>
          </w:rPr>
          <w:t>force</w:t>
        </w:r>
      </w:ins>
      <w:del w:id="32" w:author="Susanne" w:date="2024-10-29T15:30:00Z">
        <w:r w:rsidDel="00B60168">
          <w:rPr>
            <w:rFonts w:ascii="Times New Roman" w:hAnsi="Times New Roman"/>
          </w:rPr>
          <w:delText>troduction</w:delText>
        </w:r>
      </w:del>
      <w:ins w:id="33" w:author="Susanne" w:date="2024-10-29T15:30:00Z">
        <w:r>
          <w:rPr>
            <w:rFonts w:ascii="Times New Roman" w:hAnsi="Times New Roman"/>
          </w:rPr>
          <w:t>ment</w:t>
        </w:r>
      </w:ins>
      <w:r>
        <w:rPr>
          <w:rFonts w:ascii="Times New Roman" w:hAnsi="Times New Roman"/>
        </w:rPr>
        <w:t xml:space="preserve"> outcomes challenging to predict. The globally threatened Aquatic Warbler </w:t>
      </w:r>
      <w:r>
        <w:rPr>
          <w:rFonts w:ascii="Times New Roman" w:hAnsi="Times New Roman"/>
          <w:i/>
        </w:rPr>
        <w:t xml:space="preserve">Acrocephalus </w:t>
      </w:r>
      <w:proofErr w:type="spellStart"/>
      <w:r>
        <w:rPr>
          <w:rFonts w:ascii="Times New Roman" w:hAnsi="Times New Roman"/>
          <w:i/>
        </w:rPr>
        <w:t>paludicola</w:t>
      </w:r>
      <w:proofErr w:type="spellEnd"/>
      <w:r>
        <w:rPr>
          <w:rFonts w:ascii="Times New Roman" w:hAnsi="Times New Roman"/>
        </w:rPr>
        <w:t xml:space="preserve"> is a long-distance migrating passerine that breeds in sedge fen mires in Central Europe and winters in sub-Saharan </w:t>
      </w:r>
      <w:smartTag w:uri="urn:schemas-microsoft-com:office:smarttags" w:element="State">
        <w:smartTag w:uri="urn:schemas-microsoft-com:office:smarttags" w:element="place">
          <w:r>
            <w:rPr>
              <w:rFonts w:ascii="Times New Roman" w:hAnsi="Times New Roman"/>
            </w:rPr>
            <w:t>Africa</w:t>
          </w:r>
        </w:smartTag>
      </w:smartTag>
      <w:r>
        <w:rPr>
          <w:rFonts w:ascii="Times New Roman" w:hAnsi="Times New Roman"/>
        </w:rPr>
        <w:t>. Although conservation measures have stopped the decline in the core breeding sites, the westernmost</w:t>
      </w:r>
      <w:ins w:id="34" w:author="admin" w:date="2024-10-18T10:54:00Z">
        <w:r>
          <w:rPr>
            <w:rFonts w:ascii="Times New Roman" w:hAnsi="Times New Roman"/>
          </w:rPr>
          <w:t xml:space="preserve"> breeding</w:t>
        </w:r>
      </w:ins>
      <w:r>
        <w:rPr>
          <w:rFonts w:ascii="Times New Roman" w:hAnsi="Times New Roman"/>
        </w:rPr>
        <w:t xml:space="preserve"> </w:t>
      </w:r>
      <w:commentRangeStart w:id="35"/>
      <w:r>
        <w:rPr>
          <w:rFonts w:ascii="Times New Roman" w:hAnsi="Times New Roman"/>
        </w:rPr>
        <w:t>population</w:t>
      </w:r>
      <w:ins w:id="36" w:author="admin" w:date="2024-10-18T10:53:00Z">
        <w:r>
          <w:rPr>
            <w:rFonts w:ascii="Times New Roman" w:hAnsi="Times New Roman"/>
          </w:rPr>
          <w:t xml:space="preserve"> in </w:t>
        </w:r>
        <w:smartTag w:uri="urn:schemas-microsoft-com:office:smarttags" w:element="State">
          <w:smartTag w:uri="urn:schemas-microsoft-com:office:smarttags" w:element="place">
            <w:r>
              <w:rPr>
                <w:rFonts w:ascii="Times New Roman" w:hAnsi="Times New Roman"/>
              </w:rPr>
              <w:t>Europe</w:t>
            </w:r>
          </w:smartTag>
        </w:smartTag>
      </w:ins>
      <w:r>
        <w:rPr>
          <w:rFonts w:ascii="Times New Roman" w:hAnsi="Times New Roman"/>
        </w:rPr>
        <w:t xml:space="preserve"> </w:t>
      </w:r>
      <w:commentRangeEnd w:id="35"/>
      <w:r>
        <w:rPr>
          <w:rStyle w:val="CommentReference"/>
        </w:rPr>
        <w:commentReference w:id="35"/>
      </w:r>
      <w:r>
        <w:rPr>
          <w:rFonts w:ascii="Times New Roman" w:hAnsi="Times New Roman"/>
        </w:rPr>
        <w:t xml:space="preserve">(Pomeranian population) is currently threatened with extinction. In this study, we used PVA simulations </w:t>
      </w:r>
      <w:commentRangeStart w:id="37"/>
      <w:r>
        <w:rPr>
          <w:rFonts w:ascii="Times New Roman" w:hAnsi="Times New Roman"/>
        </w:rPr>
        <w:t xml:space="preserve">under different demographic scenarios to determine the most important vital parameters driving the decline and </w:t>
      </w:r>
      <w:commentRangeEnd w:id="37"/>
      <w:r>
        <w:rPr>
          <w:rStyle w:val="CommentReference"/>
        </w:rPr>
        <w:commentReference w:id="37"/>
      </w:r>
      <w:r>
        <w:rPr>
          <w:rFonts w:ascii="Times New Roman" w:hAnsi="Times New Roman"/>
        </w:rPr>
        <w:t xml:space="preserve">to reveal the duration of releases of juveniles, translocated from the core breeding area needed for a </w:t>
      </w:r>
      <w:ins w:id="38" w:author="Susanne" w:date="2024-10-29T15:31:00Z">
        <w:r>
          <w:rPr>
            <w:rFonts w:ascii="Times New Roman" w:hAnsi="Times New Roman"/>
          </w:rPr>
          <w:t>stable population</w:t>
        </w:r>
      </w:ins>
      <w:r>
        <w:rPr>
          <w:rFonts w:ascii="Times New Roman" w:hAnsi="Times New Roman"/>
        </w:rPr>
        <w:t xml:space="preserve">. </w:t>
      </w:r>
    </w:p>
    <w:p w14:paraId="2D0DF3C1" w14:textId="77777777" w:rsidR="00EF7E99" w:rsidRDefault="00EF7E99" w:rsidP="00B806CA">
      <w:pPr>
        <w:numPr>
          <w:ins w:id="39" w:author="Susanne" w:date="2025-01-13T16:57:00Z"/>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ins w:id="40" w:author="Susanne" w:date="2025-01-13T16:57:00Z"/>
          <w:rFonts w:ascii="Times New Roman" w:hAnsi="Times New Roman"/>
        </w:rPr>
      </w:pPr>
      <w:ins w:id="41" w:author="Susanne" w:date="2025-01-13T16:57:00Z">
        <w:r>
          <w:rPr>
            <w:rFonts w:ascii="Times New Roman" w:hAnsi="Times New Roman"/>
          </w:rPr>
          <w:t>Second broods</w:t>
        </w:r>
      </w:ins>
    </w:p>
    <w:p w14:paraId="2D0DF3C2" w14:textId="77777777" w:rsidR="00EF7E99" w:rsidRDefault="00EF7E99" w:rsidP="00B806CA">
      <w:pPr>
        <w:numPr>
          <w:ins w:id="42" w:author="Susanne" w:date="2025-01-13T16:57:00Z"/>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ins w:id="43" w:author="Susanne" w:date="2025-01-13T16:57:00Z"/>
          <w:rFonts w:ascii="Times New Roman" w:hAnsi="Times New Roman"/>
        </w:rPr>
      </w:pPr>
      <w:ins w:id="44" w:author="Susanne" w:date="2025-01-13T16:57:00Z">
        <w:r>
          <w:rPr>
            <w:rFonts w:ascii="Times New Roman" w:hAnsi="Times New Roman"/>
          </w:rPr>
          <w:t>Number of release years</w:t>
        </w:r>
      </w:ins>
    </w:p>
    <w:p w14:paraId="2D0DF3C3" w14:textId="77777777" w:rsidR="00EF7E99" w:rsidRDefault="00EF7E99" w:rsidP="00B806CA">
      <w:pPr>
        <w:numPr>
          <w:ins w:id="45" w:author="Susanne" w:date="2025-01-13T16:57:00Z"/>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ins w:id="46" w:author="Susanne" w:date="2025-01-13T16:57:00Z"/>
          <w:rFonts w:ascii="Times New Roman" w:hAnsi="Times New Roman"/>
        </w:rPr>
      </w:pPr>
      <w:ins w:id="47" w:author="Susanne" w:date="2025-01-13T16:57:00Z">
        <w:r>
          <w:rPr>
            <w:rFonts w:ascii="Times New Roman" w:hAnsi="Times New Roman"/>
          </w:rPr>
          <w:t>Habitat restoration</w:t>
        </w:r>
      </w:ins>
    </w:p>
    <w:p w14:paraId="2D0DF3C4" w14:textId="77777777" w:rsidR="00EF7E99" w:rsidRDefault="00EF7E99" w:rsidP="00B806CA">
      <w:pPr>
        <w:numPr>
          <w:ins w:id="48" w:author="Susanne" w:date="2025-01-13T16:57:00Z"/>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ins w:id="49" w:author="Susanne" w:date="2025-01-13T16:58:00Z"/>
          <w:rFonts w:ascii="Times New Roman" w:hAnsi="Times New Roman"/>
        </w:rPr>
      </w:pPr>
      <w:ins w:id="50" w:author="Susanne" w:date="2025-01-13T16:58:00Z">
        <w:r>
          <w:rPr>
            <w:rFonts w:ascii="Times New Roman" w:hAnsi="Times New Roman"/>
          </w:rPr>
          <w:t>Improvement of survival</w:t>
        </w:r>
      </w:ins>
    </w:p>
    <w:p w14:paraId="2D0DF3C5" w14:textId="77777777" w:rsidR="00EF7E99" w:rsidRDefault="00EF7E99" w:rsidP="00B806CA">
      <w:pPr>
        <w:numPr>
          <w:ins w:id="51" w:author="Susanne" w:date="2025-01-13T16:57:00Z"/>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ins w:id="52" w:author="Susanne" w:date="2025-01-13T16:58:00Z"/>
          <w:rFonts w:ascii="Times New Roman" w:hAnsi="Times New Roman"/>
        </w:rPr>
      </w:pPr>
    </w:p>
    <w:p w14:paraId="2D0DF3C6" w14:textId="77777777" w:rsidR="00EF7E99" w:rsidRDefault="00EF7E99" w:rsidP="00B806CA">
      <w:pPr>
        <w:numPr>
          <w:ins w:id="53" w:author="Susanne" w:date="2025-01-13T16:57:00Z"/>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ins w:id="54" w:author="Susanne" w:date="2025-01-13T16:58:00Z"/>
          <w:rFonts w:ascii="Times New Roman" w:hAnsi="Times New Roman"/>
        </w:rPr>
      </w:pPr>
    </w:p>
    <w:p w14:paraId="2D0DF3C7" w14:textId="77777777" w:rsidR="00EF7E99" w:rsidRDefault="00EF7E99" w:rsidP="00B806CA">
      <w:pPr>
        <w:numPr>
          <w:ins w:id="55" w:author="Susanne" w:date="2025-01-13T16:57:00Z"/>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ins w:id="56" w:author="Susanne" w:date="2025-01-13T16:58:00Z"/>
          <w:rFonts w:ascii="Times New Roman" w:hAnsi="Times New Roman"/>
        </w:rPr>
      </w:pPr>
    </w:p>
    <w:p w14:paraId="2D0DF3C8" w14:textId="77777777" w:rsidR="00EF7E99" w:rsidRDefault="00EF7E99" w:rsidP="00B806CA">
      <w:pPr>
        <w:numPr>
          <w:ins w:id="57" w:author="Susanne" w:date="2025-01-13T16:57:00Z"/>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ins w:id="58" w:author="Susanne" w:date="2025-01-13T16:58:00Z"/>
          <w:rFonts w:ascii="Times New Roman" w:hAnsi="Times New Roman"/>
        </w:rPr>
      </w:pPr>
    </w:p>
    <w:p w14:paraId="2D0DF3C9" w14:textId="77777777" w:rsidR="00EF7E99" w:rsidRDefault="00EF7E99" w:rsidP="00B806CA">
      <w:pPr>
        <w:numPr>
          <w:ins w:id="59" w:author="Susanne" w:date="2025-01-13T16:57:00Z"/>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Times New Roman" w:hAnsi="Times New Roman"/>
        </w:rPr>
      </w:pPr>
    </w:p>
    <w:p w14:paraId="2D0DF3CA" w14:textId="77777777" w:rsidR="00EF7E99" w:rsidRDefault="00EF7E99">
      <w:pPr>
        <w:spacing w:after="0" w:line="480" w:lineRule="auto"/>
        <w:rPr>
          <w:rFonts w:ascii="Calibri" w:hAnsi="Calibri" w:cs="Calibri"/>
          <w:b/>
          <w:sz w:val="20"/>
          <w:shd w:val="clear" w:color="auto" w:fill="FFFF00"/>
        </w:rPr>
      </w:pPr>
    </w:p>
    <w:p w14:paraId="2D0DF3CB" w14:textId="77777777" w:rsidR="00EF7E99" w:rsidRDefault="00EF7E99">
      <w:pPr>
        <w:spacing w:after="0" w:line="480" w:lineRule="auto"/>
        <w:rPr>
          <w:rFonts w:ascii="Calibri" w:hAnsi="Calibri" w:cs="Calibri"/>
          <w:b/>
          <w:sz w:val="20"/>
        </w:rPr>
      </w:pPr>
      <w:r>
        <w:rPr>
          <w:rFonts w:ascii="Calibri" w:hAnsi="Calibri" w:cs="Calibri"/>
          <w:b/>
          <w:sz w:val="20"/>
          <w:shd w:val="clear" w:color="auto" w:fill="FFFF00"/>
        </w:rPr>
        <w:t>Word limit abstract: 250 / Text: 8000</w:t>
      </w:r>
    </w:p>
    <w:p w14:paraId="2D0DF3CC" w14:textId="77777777" w:rsidR="00EF7E99" w:rsidRDefault="00EF7E99">
      <w:pPr>
        <w:spacing w:after="0" w:line="480" w:lineRule="auto"/>
        <w:rPr>
          <w:rFonts w:ascii="Times New Roman" w:hAnsi="Times New Roman"/>
          <w:b/>
        </w:rPr>
      </w:pPr>
    </w:p>
    <w:p w14:paraId="2D0DF3CD" w14:textId="77777777" w:rsidR="00EF7E99" w:rsidRDefault="00EF7E99">
      <w:pPr>
        <w:spacing w:after="0" w:line="480" w:lineRule="auto"/>
        <w:rPr>
          <w:rFonts w:ascii="Times New Roman" w:hAnsi="Times New Roman"/>
          <w:b/>
        </w:rPr>
      </w:pPr>
      <w:r>
        <w:rPr>
          <w:rFonts w:ascii="Times New Roman" w:hAnsi="Times New Roman"/>
          <w:b/>
        </w:rPr>
        <w:t>Introduction</w:t>
      </w:r>
    </w:p>
    <w:p w14:paraId="2D0DF3CE" w14:textId="22E55708" w:rsidR="00EF7E99" w:rsidRDefault="00EF7E99" w:rsidP="00C946BF">
      <w:pPr>
        <w:spacing w:after="0" w:line="480" w:lineRule="auto"/>
        <w:jc w:val="both"/>
        <w:rPr>
          <w:rFonts w:ascii="Times New Roman" w:hAnsi="Times New Roman"/>
        </w:rPr>
      </w:pPr>
      <w:r>
        <w:rPr>
          <w:rFonts w:ascii="Times New Roman" w:hAnsi="Times New Roman"/>
        </w:rPr>
        <w:t>Worldwide, a growing number of vertebrate species are threatened with extinction (</w:t>
      </w:r>
      <w:r>
        <w:rPr>
          <w:rFonts w:ascii="Times New Roman" w:hAnsi="Times New Roman"/>
          <w:b/>
        </w:rPr>
        <w:t>Munstermann et al., 2021</w:t>
      </w:r>
      <w:r>
        <w:rPr>
          <w:rFonts w:ascii="Times New Roman" w:hAnsi="Times New Roman"/>
        </w:rPr>
        <w:t>). Anthropogenic pressure and climate change increase</w:t>
      </w:r>
      <w:del w:id="60" w:author="Jaume Badia" w:date="2025-01-15T19:38:00Z">
        <w:r w:rsidDel="00C62E39">
          <w:rPr>
            <w:rFonts w:ascii="Times New Roman" w:hAnsi="Times New Roman"/>
          </w:rPr>
          <w:delText>s</w:delText>
        </w:r>
      </w:del>
      <w:r>
        <w:rPr>
          <w:rFonts w:ascii="Times New Roman" w:hAnsi="Times New Roman"/>
        </w:rPr>
        <w:t xml:space="preserve"> habitat loss and fragmentation, which accelerates the risk of population decreases (</w:t>
      </w:r>
      <w:r>
        <w:rPr>
          <w:rFonts w:ascii="Times New Roman" w:hAnsi="Times New Roman"/>
          <w:b/>
        </w:rPr>
        <w:t>Dale, 2001; Lees et al., 2022</w:t>
      </w:r>
      <w:r>
        <w:rPr>
          <w:rFonts w:ascii="Times New Roman" w:hAnsi="Times New Roman"/>
        </w:rPr>
        <w:t>). Conservationists are facing the challenge to effectively manage populations and halt ongoing declines (</w:t>
      </w:r>
      <w:proofErr w:type="spellStart"/>
      <w:r>
        <w:rPr>
          <w:rFonts w:ascii="Times New Roman" w:hAnsi="Times New Roman"/>
          <w:b/>
        </w:rPr>
        <w:t>Bubac</w:t>
      </w:r>
      <w:proofErr w:type="spellEnd"/>
      <w:r>
        <w:rPr>
          <w:rFonts w:ascii="Times New Roman" w:hAnsi="Times New Roman"/>
          <w:b/>
        </w:rPr>
        <w:t xml:space="preserve"> et al., 2019; Davis et al., 2023</w:t>
      </w:r>
      <w:r>
        <w:rPr>
          <w:rFonts w:ascii="Times New Roman" w:hAnsi="Times New Roman"/>
        </w:rPr>
        <w:t>). For small and isolated populations, providing and maintaining suitable habitat is sometimes not sufficient to increase numbers again (</w:t>
      </w:r>
      <w:r>
        <w:rPr>
          <w:rFonts w:ascii="Times New Roman" w:hAnsi="Times New Roman"/>
          <w:b/>
        </w:rPr>
        <w:t>Dale, 2001; Armstrong and Reynolds, 2011</w:t>
      </w:r>
      <w:r>
        <w:rPr>
          <w:rFonts w:ascii="Times New Roman" w:hAnsi="Times New Roman"/>
        </w:rPr>
        <w:t>). Therefore,</w:t>
      </w:r>
      <w:del w:id="61" w:author="Susanne" w:date="2024-11-08T14:54:00Z">
        <w:r w:rsidDel="00C946BF">
          <w:rPr>
            <w:rFonts w:ascii="Times New Roman" w:hAnsi="Times New Roman"/>
          </w:rPr>
          <w:delText xml:space="preserve"> the</w:delText>
        </w:r>
      </w:del>
      <w:r>
        <w:rPr>
          <w:rFonts w:ascii="Times New Roman" w:hAnsi="Times New Roman"/>
        </w:rPr>
        <w:t xml:space="preserve"> </w:t>
      </w:r>
      <w:del w:id="62" w:author="Susanne" w:date="2024-10-21T17:28:00Z">
        <w:r w:rsidDel="00C33AB2">
          <w:rPr>
            <w:rFonts w:ascii="Times New Roman" w:hAnsi="Times New Roman"/>
          </w:rPr>
          <w:delText xml:space="preserve">reintroduction </w:delText>
        </w:r>
      </w:del>
      <w:ins w:id="63" w:author="Susanne" w:date="2024-10-21T17:28:00Z">
        <w:r>
          <w:rPr>
            <w:rFonts w:ascii="Times New Roman" w:hAnsi="Times New Roman"/>
          </w:rPr>
          <w:t>reinforcement</w:t>
        </w:r>
      </w:ins>
      <w:ins w:id="64" w:author="Susanne" w:date="2024-10-29T15:34:00Z">
        <w:r>
          <w:rPr>
            <w:rFonts w:ascii="Times New Roman" w:hAnsi="Times New Roman"/>
          </w:rPr>
          <w:t xml:space="preserve"> </w:t>
        </w:r>
      </w:ins>
      <w:ins w:id="65" w:author="Susanne" w:date="2024-11-08T14:51:00Z">
        <w:r>
          <w:rPr>
            <w:rFonts w:ascii="Times New Roman" w:hAnsi="Times New Roman"/>
          </w:rPr>
          <w:t>by translo</w:t>
        </w:r>
      </w:ins>
      <w:ins w:id="66" w:author="Susanne" w:date="2024-11-08T14:52:00Z">
        <w:r>
          <w:rPr>
            <w:rFonts w:ascii="Times New Roman" w:hAnsi="Times New Roman"/>
          </w:rPr>
          <w:t>cations</w:t>
        </w:r>
      </w:ins>
      <w:ins w:id="67" w:author="Susanne" w:date="2024-10-21T17:28:00Z">
        <w:r>
          <w:rPr>
            <w:rFonts w:ascii="Times New Roman" w:hAnsi="Times New Roman"/>
          </w:rPr>
          <w:t xml:space="preserve"> </w:t>
        </w:r>
      </w:ins>
      <w:ins w:id="68" w:author="Steffen Oppel" w:date="2025-01-17T08:16:00Z">
        <w:r w:rsidR="006672D5">
          <w:rPr>
            <w:rFonts w:ascii="Times New Roman" w:hAnsi="Times New Roman"/>
          </w:rPr>
          <w:t xml:space="preserve">or captive breeding </w:t>
        </w:r>
      </w:ins>
      <w:del w:id="69" w:author="Susanne" w:date="2024-10-29T15:32:00Z">
        <w:r w:rsidDel="00B60168">
          <w:rPr>
            <w:rFonts w:ascii="Times New Roman" w:hAnsi="Times New Roman"/>
          </w:rPr>
          <w:delText xml:space="preserve">of a </w:delText>
        </w:r>
      </w:del>
      <w:del w:id="70" w:author="Susanne" w:date="2024-10-21T17:28:00Z">
        <w:r w:rsidDel="00C33AB2">
          <w:rPr>
            <w:rFonts w:ascii="Times New Roman" w:hAnsi="Times New Roman"/>
          </w:rPr>
          <w:delText>species i</w:delText>
        </w:r>
      </w:del>
      <w:del w:id="71" w:author="Susanne" w:date="2024-11-08T14:54:00Z">
        <w:r w:rsidDel="00C946BF">
          <w:rPr>
            <w:rFonts w:ascii="Times New Roman" w:hAnsi="Times New Roman"/>
          </w:rPr>
          <w:delText>n</w:delText>
        </w:r>
      </w:del>
      <w:del w:id="72" w:author="Susanne" w:date="2024-10-21T17:28:00Z">
        <w:r w:rsidDel="00C33AB2">
          <w:rPr>
            <w:rFonts w:ascii="Times New Roman" w:hAnsi="Times New Roman"/>
          </w:rPr>
          <w:delText>to</w:delText>
        </w:r>
      </w:del>
      <w:del w:id="73" w:author="Susanne" w:date="2024-11-08T14:54:00Z">
        <w:r w:rsidDel="00C946BF">
          <w:rPr>
            <w:rFonts w:ascii="Times New Roman" w:hAnsi="Times New Roman"/>
          </w:rPr>
          <w:delText xml:space="preserve"> a part of </w:delText>
        </w:r>
      </w:del>
      <w:del w:id="74" w:author="Susanne" w:date="2024-10-29T15:34:00Z">
        <w:r w:rsidDel="00B60168">
          <w:rPr>
            <w:rFonts w:ascii="Times New Roman" w:hAnsi="Times New Roman"/>
          </w:rPr>
          <w:delText>its</w:delText>
        </w:r>
      </w:del>
      <w:del w:id="75" w:author="Susanne" w:date="2024-11-08T14:54:00Z">
        <w:r w:rsidDel="00C946BF">
          <w:rPr>
            <w:rFonts w:ascii="Times New Roman" w:hAnsi="Times New Roman"/>
          </w:rPr>
          <w:delText xml:space="preserve"> range </w:delText>
        </w:r>
      </w:del>
      <w:del w:id="76" w:author="Susanne" w:date="2024-10-21T17:29:00Z">
        <w:r w:rsidDel="00C33AB2">
          <w:rPr>
            <w:rFonts w:ascii="Times New Roman" w:hAnsi="Times New Roman"/>
          </w:rPr>
          <w:delText>from which it has disappeared</w:delText>
        </w:r>
      </w:del>
      <w:del w:id="77" w:author="Susanne" w:date="2024-11-08T14:54:00Z">
        <w:r w:rsidDel="00C946BF">
          <w:rPr>
            <w:rFonts w:ascii="Times New Roman" w:hAnsi="Times New Roman"/>
          </w:rPr>
          <w:delText xml:space="preserve"> </w:delText>
        </w:r>
      </w:del>
      <w:r>
        <w:rPr>
          <w:rFonts w:ascii="Times New Roman" w:hAnsi="Times New Roman"/>
        </w:rPr>
        <w:t xml:space="preserve">is an increasingly applied conservation action to assist the </w:t>
      </w:r>
      <w:ins w:id="78" w:author="Susanne" w:date="2024-11-21T15:57:00Z">
        <w:r>
          <w:rPr>
            <w:rFonts w:ascii="Times New Roman" w:hAnsi="Times New Roman"/>
          </w:rPr>
          <w:t xml:space="preserve">population </w:t>
        </w:r>
      </w:ins>
      <w:r>
        <w:rPr>
          <w:rFonts w:ascii="Times New Roman" w:hAnsi="Times New Roman"/>
        </w:rPr>
        <w:t xml:space="preserve">recovery of endangered </w:t>
      </w:r>
      <w:del w:id="79" w:author="Susanne" w:date="2024-10-29T15:34:00Z">
        <w:r w:rsidDel="00B60168">
          <w:rPr>
            <w:rFonts w:ascii="Times New Roman" w:hAnsi="Times New Roman"/>
          </w:rPr>
          <w:delText>population</w:delText>
        </w:r>
      </w:del>
      <w:ins w:id="80" w:author="Susanne" w:date="2024-10-29T15:34:00Z">
        <w:r>
          <w:rPr>
            <w:rFonts w:ascii="Times New Roman" w:hAnsi="Times New Roman"/>
          </w:rPr>
          <w:t>s</w:t>
        </w:r>
      </w:ins>
      <w:del w:id="81" w:author="Susanne" w:date="2024-10-29T15:34:00Z">
        <w:r w:rsidDel="00B60168">
          <w:rPr>
            <w:rFonts w:ascii="Times New Roman" w:hAnsi="Times New Roman"/>
          </w:rPr>
          <w:delText>s</w:delText>
        </w:r>
      </w:del>
      <w:ins w:id="82" w:author="Susanne" w:date="2024-10-29T15:34:00Z">
        <w:r>
          <w:rPr>
            <w:rFonts w:ascii="Times New Roman" w:hAnsi="Times New Roman"/>
          </w:rPr>
          <w:t>pecies</w:t>
        </w:r>
      </w:ins>
      <w:r>
        <w:rPr>
          <w:rFonts w:ascii="Times New Roman" w:hAnsi="Times New Roman"/>
        </w:rPr>
        <w:t xml:space="preserve"> (</w:t>
      </w:r>
      <w:r>
        <w:rPr>
          <w:rFonts w:ascii="Times New Roman" w:hAnsi="Times New Roman"/>
          <w:b/>
        </w:rPr>
        <w:t xml:space="preserve">IUCN/SSC 2013; </w:t>
      </w:r>
      <w:proofErr w:type="spellStart"/>
      <w:r>
        <w:rPr>
          <w:rFonts w:ascii="Times New Roman" w:hAnsi="Times New Roman"/>
          <w:b/>
        </w:rPr>
        <w:t>Bubac</w:t>
      </w:r>
      <w:proofErr w:type="spellEnd"/>
      <w:r>
        <w:rPr>
          <w:rFonts w:ascii="Times New Roman" w:hAnsi="Times New Roman"/>
          <w:b/>
        </w:rPr>
        <w:t xml:space="preserve"> et al., 2019</w:t>
      </w:r>
      <w:r>
        <w:rPr>
          <w:rFonts w:ascii="Times New Roman" w:hAnsi="Times New Roman"/>
        </w:rPr>
        <w:t>).</w:t>
      </w:r>
    </w:p>
    <w:p w14:paraId="2D0DF3CF" w14:textId="468A2A70" w:rsidR="00EF7E99" w:rsidRDefault="0054679A" w:rsidP="00A67031">
      <w:pPr>
        <w:numPr>
          <w:ins w:id="83" w:author="Susanne" w:date="2024-11-08T10:59:00Z"/>
        </w:numPr>
        <w:spacing w:after="0" w:line="480" w:lineRule="auto"/>
        <w:jc w:val="both"/>
        <w:rPr>
          <w:ins w:id="84" w:author="Susanne" w:date="2024-11-21T15:58:00Z"/>
          <w:rFonts w:ascii="Times New Roman" w:hAnsi="Times New Roman"/>
        </w:rPr>
      </w:pPr>
      <w:commentRangeStart w:id="85"/>
      <w:ins w:id="86" w:author="Jaume Badia" w:date="2025-01-15T19:39:00Z">
        <w:r>
          <w:rPr>
            <w:rFonts w:ascii="Times New Roman" w:hAnsi="Times New Roman"/>
          </w:rPr>
          <w:t xml:space="preserve">Migratory species are </w:t>
        </w:r>
      </w:ins>
      <w:ins w:id="87" w:author="Jaume Badia" w:date="2025-01-15T19:40:00Z">
        <w:r w:rsidR="00755120">
          <w:rPr>
            <w:rFonts w:ascii="Times New Roman" w:hAnsi="Times New Roman"/>
          </w:rPr>
          <w:t xml:space="preserve">more susceptible to population changes than </w:t>
        </w:r>
        <w:r w:rsidR="00974C04">
          <w:rPr>
            <w:rFonts w:ascii="Times New Roman" w:hAnsi="Times New Roman"/>
          </w:rPr>
          <w:t xml:space="preserve">residents </w:t>
        </w:r>
      </w:ins>
      <w:ins w:id="88" w:author="Jaume Badia" w:date="2025-01-15T19:41:00Z">
        <w:r w:rsidR="00974C04">
          <w:rPr>
            <w:rFonts w:ascii="Times New Roman" w:hAnsi="Times New Roman"/>
          </w:rPr>
          <w:t xml:space="preserve">and several Afro </w:t>
        </w:r>
        <w:proofErr w:type="spellStart"/>
        <w:r w:rsidR="00974C04">
          <w:rPr>
            <w:rFonts w:ascii="Times New Roman" w:hAnsi="Times New Roman"/>
          </w:rPr>
          <w:t>Palaearctic</w:t>
        </w:r>
        <w:proofErr w:type="spellEnd"/>
        <w:r w:rsidR="00974C04">
          <w:rPr>
            <w:rFonts w:ascii="Times New Roman" w:hAnsi="Times New Roman"/>
          </w:rPr>
          <w:t xml:space="preserve"> migrants have declined during the last decades </w:t>
        </w:r>
        <w:r w:rsidR="00974C04" w:rsidRPr="00974C04">
          <w:rPr>
            <w:rFonts w:ascii="Times New Roman" w:hAnsi="Times New Roman"/>
            <w:b/>
            <w:bCs/>
            <w:rPrChange w:id="89" w:author="Jaume Badia" w:date="2025-01-15T19:41:00Z">
              <w:rPr>
                <w:rFonts w:ascii="Times New Roman" w:hAnsi="Times New Roman"/>
              </w:rPr>
            </w:rPrChange>
          </w:rPr>
          <w:t>(Vickery et al., 2014; Lees et al., 2022)</w:t>
        </w:r>
        <w:r w:rsidR="00974C04">
          <w:rPr>
            <w:rFonts w:ascii="Times New Roman" w:hAnsi="Times New Roman"/>
          </w:rPr>
          <w:t xml:space="preserve">. </w:t>
        </w:r>
        <w:r w:rsidR="00A67031">
          <w:rPr>
            <w:rFonts w:ascii="Times New Roman" w:hAnsi="Times New Roman"/>
          </w:rPr>
          <w:t>Nevertheless, only few reinforcement projects have been directed at long-distance migrants (</w:t>
        </w:r>
        <w:commentRangeStart w:id="90"/>
        <w:r w:rsidR="00A67031">
          <w:rPr>
            <w:rFonts w:ascii="Times New Roman" w:hAnsi="Times New Roman"/>
            <w:b/>
            <w:bCs/>
          </w:rPr>
          <w:t>Pain et al., 2018; Oppel et al., 2021</w:t>
        </w:r>
      </w:ins>
      <w:commentRangeEnd w:id="90"/>
      <w:r w:rsidR="006672D5">
        <w:rPr>
          <w:rStyle w:val="CommentReference"/>
        </w:rPr>
        <w:commentReference w:id="90"/>
      </w:r>
      <w:ins w:id="91" w:author="Jaume Badia" w:date="2025-01-15T19:41:00Z">
        <w:r w:rsidR="00A67031">
          <w:rPr>
            <w:rFonts w:ascii="Times New Roman" w:hAnsi="Times New Roman"/>
            <w:b/>
            <w:bCs/>
          </w:rPr>
          <w:t>)</w:t>
        </w:r>
        <w:r w:rsidR="00A67031">
          <w:rPr>
            <w:rFonts w:ascii="Times New Roman" w:hAnsi="Times New Roman"/>
          </w:rPr>
          <w:t>.</w:t>
        </w:r>
      </w:ins>
      <w:commentRangeEnd w:id="85"/>
      <w:ins w:id="92" w:author="Jaume Badia" w:date="2025-01-15T19:42:00Z">
        <w:r w:rsidR="00A67031">
          <w:rPr>
            <w:rStyle w:val="CommentReference"/>
          </w:rPr>
          <w:commentReference w:id="85"/>
        </w:r>
        <w:r w:rsidR="00A67031">
          <w:rPr>
            <w:rFonts w:ascii="Times New Roman" w:hAnsi="Times New Roman"/>
          </w:rPr>
          <w:t xml:space="preserve"> </w:t>
        </w:r>
      </w:ins>
      <w:ins w:id="93" w:author="Susanne" w:date="2024-11-08T10:59:00Z">
        <w:del w:id="94" w:author="Jaume Badia" w:date="2025-01-15T19:42:00Z">
          <w:r w:rsidR="00EF7E99" w:rsidDel="00A67031">
            <w:rPr>
              <w:rFonts w:ascii="Times New Roman" w:hAnsi="Times New Roman"/>
            </w:rPr>
            <w:delText xml:space="preserve">Only </w:delText>
          </w:r>
        </w:del>
      </w:ins>
      <w:ins w:id="95" w:author="Susanne" w:date="2024-11-08T11:00:00Z">
        <w:del w:id="96" w:author="Jaume Badia" w:date="2025-01-15T19:42:00Z">
          <w:r w:rsidR="00EF7E99" w:rsidDel="00A67031">
            <w:rPr>
              <w:rFonts w:ascii="Times New Roman" w:hAnsi="Times New Roman"/>
            </w:rPr>
            <w:delText xml:space="preserve">few reinforcement projects have addressed </w:delText>
          </w:r>
        </w:del>
      </w:ins>
      <w:del w:id="97" w:author="Jaume Badia" w:date="2025-01-15T19:42:00Z">
        <w:r w:rsidR="00EF7E99" w:rsidDel="00A67031">
          <w:rPr>
            <w:rFonts w:ascii="Times New Roman" w:hAnsi="Times New Roman"/>
          </w:rPr>
          <w:delText>L</w:delText>
        </w:r>
      </w:del>
      <w:ins w:id="98" w:author="Susanne" w:date="2024-11-08T11:00:00Z">
        <w:del w:id="99" w:author="Jaume Badia" w:date="2025-01-15T19:42:00Z">
          <w:r w:rsidR="00EF7E99" w:rsidDel="00A67031">
            <w:rPr>
              <w:rFonts w:ascii="Times New Roman" w:hAnsi="Times New Roman"/>
            </w:rPr>
            <w:delText>l</w:delText>
          </w:r>
        </w:del>
      </w:ins>
      <w:del w:id="100" w:author="Jaume Badia" w:date="2025-01-15T19:42:00Z">
        <w:r w:rsidR="00EF7E99" w:rsidDel="00A67031">
          <w:rPr>
            <w:rFonts w:ascii="Times New Roman" w:hAnsi="Times New Roman"/>
          </w:rPr>
          <w:delText>ong-distance migrants (</w:delText>
        </w:r>
      </w:del>
      <w:ins w:id="101" w:author="Susanne" w:date="2024-11-21T14:57:00Z">
        <w:del w:id="102" w:author="Jaume Badia" w:date="2025-01-15T19:42:00Z">
          <w:r w:rsidR="00EF7E99" w:rsidRPr="002D7312" w:rsidDel="00A67031">
            <w:rPr>
              <w:rFonts w:ascii="Times New Roman" w:hAnsi="Times New Roman"/>
              <w:b/>
              <w:bCs/>
            </w:rPr>
            <w:delText>Pain et al.</w:delText>
          </w:r>
        </w:del>
      </w:ins>
      <w:ins w:id="103" w:author="Susanne" w:date="2025-01-10T15:15:00Z">
        <w:del w:id="104" w:author="Jaume Badia" w:date="2025-01-15T19:42:00Z">
          <w:r w:rsidR="00EF7E99" w:rsidDel="00A67031">
            <w:rPr>
              <w:rFonts w:ascii="Times New Roman" w:hAnsi="Times New Roman"/>
              <w:b/>
              <w:bCs/>
            </w:rPr>
            <w:delText>,</w:delText>
          </w:r>
        </w:del>
      </w:ins>
      <w:ins w:id="105" w:author="Susanne" w:date="2024-11-21T14:57:00Z">
        <w:del w:id="106" w:author="Jaume Badia" w:date="2025-01-15T19:42:00Z">
          <w:r w:rsidR="00EF7E99" w:rsidRPr="002D7312" w:rsidDel="00A67031">
            <w:rPr>
              <w:rFonts w:ascii="Times New Roman" w:hAnsi="Times New Roman"/>
              <w:b/>
              <w:bCs/>
            </w:rPr>
            <w:delText xml:space="preserve"> 2018; Oppel et al.</w:delText>
          </w:r>
        </w:del>
      </w:ins>
      <w:ins w:id="107" w:author="Susanne" w:date="2025-01-10T15:15:00Z">
        <w:del w:id="108" w:author="Jaume Badia" w:date="2025-01-15T19:42:00Z">
          <w:r w:rsidR="00EF7E99" w:rsidDel="00A67031">
            <w:rPr>
              <w:rFonts w:ascii="Times New Roman" w:hAnsi="Times New Roman"/>
              <w:b/>
              <w:bCs/>
            </w:rPr>
            <w:delText>,</w:delText>
          </w:r>
        </w:del>
      </w:ins>
      <w:ins w:id="109" w:author="Susanne" w:date="2024-11-21T14:57:00Z">
        <w:del w:id="110" w:author="Jaume Badia" w:date="2025-01-15T19:42:00Z">
          <w:r w:rsidR="00EF7E99" w:rsidRPr="002D7312" w:rsidDel="00A67031">
            <w:rPr>
              <w:rFonts w:ascii="Times New Roman" w:hAnsi="Times New Roman"/>
              <w:b/>
              <w:bCs/>
            </w:rPr>
            <w:delText xml:space="preserve"> 2021</w:delText>
          </w:r>
        </w:del>
      </w:ins>
      <w:del w:id="111" w:author="Jaume Badia" w:date="2025-01-15T19:42:00Z">
        <w:r w:rsidR="00EF7E99" w:rsidDel="00A67031">
          <w:rPr>
            <w:rFonts w:ascii="Times New Roman" w:hAnsi="Times New Roman"/>
          </w:rPr>
          <w:delText>)</w:delText>
        </w:r>
      </w:del>
      <w:ins w:id="112" w:author="Susanne" w:date="2024-11-08T11:20:00Z">
        <w:del w:id="113" w:author="Jaume Badia" w:date="2025-01-15T19:42:00Z">
          <w:r w:rsidR="00EF7E99" w:rsidDel="00A67031">
            <w:rPr>
              <w:rFonts w:ascii="Times New Roman" w:hAnsi="Times New Roman"/>
            </w:rPr>
            <w:delText>,</w:delText>
          </w:r>
          <w:r w:rsidR="00EF7E99" w:rsidRPr="00B17299" w:rsidDel="00A67031">
            <w:rPr>
              <w:rFonts w:ascii="Times New Roman" w:hAnsi="Times New Roman"/>
            </w:rPr>
            <w:delText xml:space="preserve"> </w:delText>
          </w:r>
          <w:r w:rsidR="00EF7E99" w:rsidDel="00A67031">
            <w:rPr>
              <w:rFonts w:ascii="Times New Roman" w:hAnsi="Times New Roman"/>
            </w:rPr>
            <w:delText>although migratory species are more susceptible to population changes than residents</w:delText>
          </w:r>
        </w:del>
      </w:ins>
      <w:ins w:id="114" w:author="Susanne" w:date="2024-11-08T11:25:00Z">
        <w:del w:id="115" w:author="Jaume Badia" w:date="2025-01-15T19:42:00Z">
          <w:r w:rsidR="00EF7E99" w:rsidRPr="00B17299" w:rsidDel="00A67031">
            <w:rPr>
              <w:rFonts w:ascii="Times New Roman" w:hAnsi="Times New Roman"/>
            </w:rPr>
            <w:delText xml:space="preserve"> </w:delText>
          </w:r>
          <w:r w:rsidR="00EF7E99" w:rsidDel="00A67031">
            <w:rPr>
              <w:rFonts w:ascii="Times New Roman" w:hAnsi="Times New Roman"/>
            </w:rPr>
            <w:delText>and several Afro-Palaearctic migrants have declined during the last decades</w:delText>
          </w:r>
        </w:del>
      </w:ins>
      <w:ins w:id="116" w:author="Susanne" w:date="2024-11-08T11:20:00Z">
        <w:del w:id="117" w:author="Jaume Badia" w:date="2025-01-15T19:42:00Z">
          <w:r w:rsidR="00EF7E99" w:rsidDel="00A67031">
            <w:rPr>
              <w:rFonts w:ascii="Times New Roman" w:hAnsi="Times New Roman"/>
            </w:rPr>
            <w:delText xml:space="preserve"> (</w:delText>
          </w:r>
          <w:r w:rsidR="00EF7E99" w:rsidDel="00A67031">
            <w:rPr>
              <w:rFonts w:ascii="Times New Roman" w:hAnsi="Times New Roman"/>
              <w:b/>
            </w:rPr>
            <w:delText>Vickery et al., 2014; Lees et al., 2022</w:delText>
          </w:r>
          <w:r w:rsidR="00EF7E99" w:rsidDel="00A67031">
            <w:rPr>
              <w:rFonts w:ascii="Times New Roman" w:hAnsi="Times New Roman"/>
            </w:rPr>
            <w:delText>).</w:delText>
          </w:r>
        </w:del>
      </w:ins>
      <w:del w:id="118" w:author="Jaume Badia" w:date="2025-01-15T19:42:00Z">
        <w:r w:rsidR="00EF7E99" w:rsidDel="00A67031">
          <w:rPr>
            <w:rFonts w:ascii="Times New Roman" w:hAnsi="Times New Roman"/>
          </w:rPr>
          <w:delText xml:space="preserve">.had been rarely addressed in reintroduction projects so far, </w:delText>
        </w:r>
      </w:del>
      <w:ins w:id="119" w:author="Susanne" w:date="2024-11-08T11:02:00Z">
        <w:del w:id="120" w:author="Jaume Badia" w:date="2025-01-15T19:42:00Z">
          <w:r w:rsidR="00EF7E99" w:rsidDel="00A67031">
            <w:rPr>
              <w:rFonts w:ascii="Times New Roman" w:hAnsi="Times New Roman"/>
            </w:rPr>
            <w:delText xml:space="preserve"> </w:delText>
          </w:r>
        </w:del>
      </w:ins>
      <w:r w:rsidR="00EF7E99">
        <w:rPr>
          <w:rFonts w:ascii="Times New Roman" w:hAnsi="Times New Roman"/>
        </w:rPr>
        <w:t>The implementation of effective conservation measures for long-distance migrants has to take into account that their lifecycle includes breeding sites, staging sites during migration and the wintering site, covering different climatic zones and habitats, which in turn are subject to variable threats and alternations (</w:t>
      </w:r>
      <w:del w:id="121" w:author="Susanne" w:date="2024-11-08T11:15:00Z">
        <w:r w:rsidR="00EF7E99" w:rsidDel="00BC2B87">
          <w:rPr>
            <w:rFonts w:ascii="Times New Roman" w:hAnsi="Times New Roman"/>
            <w:b/>
            <w:color w:val="000000"/>
          </w:rPr>
          <w:delText>Finch et al., 2014</w:delText>
        </w:r>
        <w:r w:rsidR="00EF7E99" w:rsidDel="00BC2B87">
          <w:rPr>
            <w:rFonts w:ascii="Times New Roman" w:hAnsi="Times New Roman"/>
            <w:b/>
          </w:rPr>
          <w:delText xml:space="preserve">; </w:delText>
        </w:r>
      </w:del>
      <w:r w:rsidR="00EF7E99">
        <w:rPr>
          <w:rFonts w:ascii="Times New Roman" w:hAnsi="Times New Roman"/>
          <w:b/>
        </w:rPr>
        <w:t>Vickery et al., 2014</w:t>
      </w:r>
      <w:ins w:id="122" w:author="Susanne" w:date="2024-11-08T11:15:00Z">
        <w:r w:rsidR="00EF7E99">
          <w:rPr>
            <w:rFonts w:ascii="Times New Roman" w:hAnsi="Times New Roman"/>
            <w:b/>
          </w:rPr>
          <w:t>; Oppel et al.</w:t>
        </w:r>
      </w:ins>
      <w:ins w:id="123" w:author="Susanne" w:date="2025-01-10T15:15:00Z">
        <w:r w:rsidR="00EF7E99">
          <w:rPr>
            <w:rFonts w:ascii="Times New Roman" w:hAnsi="Times New Roman"/>
            <w:b/>
          </w:rPr>
          <w:t>,</w:t>
        </w:r>
      </w:ins>
      <w:ins w:id="124" w:author="Susanne" w:date="2024-11-08T11:15:00Z">
        <w:r w:rsidR="00EF7E99">
          <w:rPr>
            <w:rFonts w:ascii="Times New Roman" w:hAnsi="Times New Roman"/>
            <w:b/>
          </w:rPr>
          <w:t xml:space="preserve"> 2024</w:t>
        </w:r>
      </w:ins>
      <w:r w:rsidR="00EF7E99">
        <w:rPr>
          <w:rFonts w:ascii="Times New Roman" w:hAnsi="Times New Roman"/>
        </w:rPr>
        <w:t xml:space="preserve">). The habitat conditions at the breeding sites are often </w:t>
      </w:r>
      <w:r w:rsidR="00EF7E99">
        <w:rPr>
          <w:rFonts w:ascii="Times New Roman" w:hAnsi="Times New Roman"/>
        </w:rPr>
        <w:lastRenderedPageBreak/>
        <w:t>well studied, but most migrants spend more than 75% of the year at non-breeding sites, where preconditions and parameters affecting survival are poorly understood (</w:t>
      </w:r>
      <w:r w:rsidR="00EF7E99">
        <w:rPr>
          <w:rFonts w:ascii="Times New Roman" w:hAnsi="Times New Roman"/>
          <w:b/>
        </w:rPr>
        <w:t>Halupka et al., 2017; Davis et al., 2023</w:t>
      </w:r>
      <w:r w:rsidR="00EF7E99">
        <w:rPr>
          <w:rFonts w:ascii="Times New Roman" w:hAnsi="Times New Roman"/>
        </w:rPr>
        <w:t xml:space="preserve">). Carryover effects that influence survival and reproduction will also impact </w:t>
      </w:r>
      <w:del w:id="125" w:author="Susanne" w:date="2024-11-07T14:52:00Z">
        <w:r w:rsidR="00EF7E99" w:rsidDel="002B426D">
          <w:rPr>
            <w:rFonts w:ascii="Times New Roman" w:hAnsi="Times New Roman"/>
          </w:rPr>
          <w:delText xml:space="preserve">reintroduction </w:delText>
        </w:r>
      </w:del>
      <w:ins w:id="126" w:author="Susanne" w:date="2024-11-07T14:52:00Z">
        <w:r w:rsidR="00EF7E99">
          <w:rPr>
            <w:rFonts w:ascii="Times New Roman" w:hAnsi="Times New Roman"/>
          </w:rPr>
          <w:t xml:space="preserve">reinforcement </w:t>
        </w:r>
      </w:ins>
      <w:r w:rsidR="00EF7E99">
        <w:rPr>
          <w:rFonts w:ascii="Times New Roman" w:hAnsi="Times New Roman"/>
        </w:rPr>
        <w:t>outcome (</w:t>
      </w:r>
      <w:r w:rsidR="00EF7E99">
        <w:rPr>
          <w:rFonts w:ascii="Times New Roman" w:hAnsi="Times New Roman"/>
          <w:b/>
          <w:color w:val="000000"/>
        </w:rPr>
        <w:t>Finch et al., 2014</w:t>
      </w:r>
      <w:r w:rsidR="00EF7E99">
        <w:rPr>
          <w:rFonts w:ascii="Times New Roman" w:hAnsi="Times New Roman"/>
          <w:b/>
        </w:rPr>
        <w:t>; Davis et al., 2023</w:t>
      </w:r>
      <w:r w:rsidR="00EF7E99">
        <w:rPr>
          <w:rFonts w:ascii="Times New Roman" w:hAnsi="Times New Roman"/>
        </w:rPr>
        <w:t xml:space="preserve">). </w:t>
      </w:r>
    </w:p>
    <w:p w14:paraId="2D0DF3D0" w14:textId="31EDB3F3" w:rsidR="00EF7E99" w:rsidRDefault="00EF7E99" w:rsidP="00F73BB2">
      <w:pPr>
        <w:numPr>
          <w:ins w:id="127" w:author="Susanne" w:date="2024-11-08T10:59:00Z"/>
        </w:numPr>
        <w:spacing w:after="0" w:line="480" w:lineRule="auto"/>
        <w:jc w:val="both"/>
        <w:rPr>
          <w:rFonts w:ascii="Times New Roman" w:hAnsi="Times New Roman"/>
          <w:color w:val="000000"/>
        </w:rPr>
      </w:pPr>
      <w:ins w:id="128" w:author="Susanne" w:date="2024-11-08T11:21:00Z">
        <w:r>
          <w:rPr>
            <w:rFonts w:ascii="Times New Roman" w:hAnsi="Times New Roman"/>
          </w:rPr>
          <w:t xml:space="preserve">To our knowledge, there has been no </w:t>
        </w:r>
      </w:ins>
      <w:ins w:id="129" w:author="Susanne" w:date="2024-11-08T11:22:00Z">
        <w:r>
          <w:rPr>
            <w:rFonts w:ascii="Times New Roman" w:hAnsi="Times New Roman"/>
          </w:rPr>
          <w:t>re</w:t>
        </w:r>
      </w:ins>
      <w:ins w:id="130" w:author="Susanne" w:date="2024-11-08T11:21:00Z">
        <w:r>
          <w:rPr>
            <w:rFonts w:ascii="Times New Roman" w:hAnsi="Times New Roman"/>
          </w:rPr>
          <w:t>inforcement approach for a long</w:t>
        </w:r>
      </w:ins>
      <w:ins w:id="131" w:author="Susanne" w:date="2024-11-08T11:22:00Z">
        <w:r>
          <w:rPr>
            <w:rFonts w:ascii="Times New Roman" w:hAnsi="Times New Roman"/>
          </w:rPr>
          <w:t>-</w:t>
        </w:r>
      </w:ins>
      <w:ins w:id="132" w:author="Susanne" w:date="2024-11-08T11:21:00Z">
        <w:r>
          <w:rPr>
            <w:rFonts w:ascii="Times New Roman" w:hAnsi="Times New Roman"/>
          </w:rPr>
          <w:t>distance</w:t>
        </w:r>
      </w:ins>
      <w:ins w:id="133" w:author="Susanne" w:date="2024-11-08T11:22:00Z">
        <w:r>
          <w:rPr>
            <w:rFonts w:ascii="Times New Roman" w:hAnsi="Times New Roman"/>
          </w:rPr>
          <w:t xml:space="preserve"> migrating p</w:t>
        </w:r>
      </w:ins>
      <w:ins w:id="134" w:author="Susanne" w:date="2024-11-08T10:59:00Z">
        <w:r>
          <w:rPr>
            <w:rFonts w:ascii="Times New Roman" w:hAnsi="Times New Roman"/>
          </w:rPr>
          <w:t>asserine</w:t>
        </w:r>
      </w:ins>
      <w:ins w:id="135" w:author="Susanne" w:date="2024-11-08T11:22:00Z">
        <w:r>
          <w:rPr>
            <w:rFonts w:ascii="Times New Roman" w:hAnsi="Times New Roman"/>
          </w:rPr>
          <w:t xml:space="preserve"> so far</w:t>
        </w:r>
      </w:ins>
      <w:ins w:id="136" w:author="Susanne" w:date="2024-11-08T11:25:00Z">
        <w:r>
          <w:rPr>
            <w:rFonts w:ascii="Times New Roman" w:hAnsi="Times New Roman"/>
          </w:rPr>
          <w:t xml:space="preserve">. </w:t>
        </w:r>
      </w:ins>
      <w:r>
        <w:rPr>
          <w:rFonts w:ascii="Times New Roman" w:hAnsi="Times New Roman"/>
        </w:rPr>
        <w:t>Generally</w:t>
      </w:r>
      <w:ins w:id="137" w:author="Jaume Badia" w:date="2025-01-15T19:43:00Z">
        <w:r w:rsidR="00245284">
          <w:rPr>
            <w:rFonts w:ascii="Times New Roman" w:hAnsi="Times New Roman"/>
          </w:rPr>
          <w:t>,</w:t>
        </w:r>
      </w:ins>
      <w:r>
        <w:rPr>
          <w:rFonts w:ascii="Times New Roman" w:hAnsi="Times New Roman"/>
        </w:rPr>
        <w:t xml:space="preserve"> high juvenile mortality and low levels of natal philopatry in long-distance </w:t>
      </w:r>
      <w:del w:id="138" w:author="Susanne" w:date="2024-11-08T11:18:00Z">
        <w:r w:rsidDel="00BC2B87">
          <w:rPr>
            <w:rFonts w:ascii="Times New Roman" w:hAnsi="Times New Roman"/>
          </w:rPr>
          <w:delText xml:space="preserve">migrants </w:delText>
        </w:r>
      </w:del>
      <w:ins w:id="139" w:author="Susanne" w:date="2024-11-08T11:18:00Z">
        <w:r>
          <w:rPr>
            <w:rFonts w:ascii="Times New Roman" w:hAnsi="Times New Roman"/>
          </w:rPr>
          <w:t xml:space="preserve">migrating passerines </w:t>
        </w:r>
      </w:ins>
      <w:r>
        <w:rPr>
          <w:rFonts w:ascii="Times New Roman" w:hAnsi="Times New Roman"/>
        </w:rPr>
        <w:t xml:space="preserve">reduce recruitment and may impede the </w:t>
      </w:r>
      <w:del w:id="140" w:author="Susanne" w:date="2024-11-08T11:26:00Z">
        <w:r w:rsidDel="00B17299">
          <w:rPr>
            <w:rFonts w:ascii="Times New Roman" w:hAnsi="Times New Roman"/>
          </w:rPr>
          <w:delText xml:space="preserve">establishment </w:delText>
        </w:r>
      </w:del>
      <w:ins w:id="141" w:author="Susanne" w:date="2024-11-08T11:26:00Z">
        <w:r>
          <w:rPr>
            <w:rFonts w:ascii="Times New Roman" w:hAnsi="Times New Roman"/>
          </w:rPr>
          <w:t xml:space="preserve">recovery </w:t>
        </w:r>
      </w:ins>
      <w:r>
        <w:rPr>
          <w:rFonts w:ascii="Times New Roman" w:hAnsi="Times New Roman"/>
        </w:rPr>
        <w:t>of a population at a given release site (</w:t>
      </w:r>
      <w:proofErr w:type="spellStart"/>
      <w:r>
        <w:rPr>
          <w:rFonts w:ascii="Times New Roman" w:hAnsi="Times New Roman"/>
          <w:b/>
        </w:rPr>
        <w:t>Weatherhead</w:t>
      </w:r>
      <w:proofErr w:type="spellEnd"/>
      <w:r>
        <w:rPr>
          <w:rFonts w:ascii="Times New Roman" w:hAnsi="Times New Roman"/>
          <w:b/>
        </w:rPr>
        <w:t xml:space="preserve"> &amp; Forbes, 1994; Carter et al., 2008; Imlay et al., 2010</w:t>
      </w:r>
      <w:r>
        <w:rPr>
          <w:rFonts w:ascii="Times New Roman" w:hAnsi="Times New Roman"/>
        </w:rPr>
        <w:t xml:space="preserve">). Long durations of </w:t>
      </w:r>
      <w:commentRangeStart w:id="142"/>
      <w:r>
        <w:rPr>
          <w:rFonts w:ascii="Times New Roman" w:hAnsi="Times New Roman"/>
        </w:rPr>
        <w:t xml:space="preserve">releases will be required to observe changes in population size to evaluate </w:t>
      </w:r>
      <w:del w:id="143" w:author="Susanne" w:date="2024-11-08T11:26:00Z">
        <w:r w:rsidDel="00B17299">
          <w:rPr>
            <w:rFonts w:ascii="Times New Roman" w:hAnsi="Times New Roman"/>
          </w:rPr>
          <w:delText xml:space="preserve">reintroduction </w:delText>
        </w:r>
      </w:del>
      <w:ins w:id="144" w:author="Susanne" w:date="2024-11-08T11:26:00Z">
        <w:r>
          <w:rPr>
            <w:rFonts w:ascii="Times New Roman" w:hAnsi="Times New Roman"/>
          </w:rPr>
          <w:t xml:space="preserve">reinforcement </w:t>
        </w:r>
      </w:ins>
      <w:r>
        <w:rPr>
          <w:rFonts w:ascii="Times New Roman" w:hAnsi="Times New Roman"/>
        </w:rPr>
        <w:t xml:space="preserve">success </w:t>
      </w:r>
      <w:commentRangeEnd w:id="142"/>
      <w:r>
        <w:rPr>
          <w:rStyle w:val="CommentReference"/>
        </w:rPr>
        <w:commentReference w:id="142"/>
      </w:r>
      <w:r>
        <w:rPr>
          <w:rFonts w:ascii="Times New Roman" w:hAnsi="Times New Roman"/>
        </w:rPr>
        <w:t>(</w:t>
      </w:r>
      <w:r>
        <w:rPr>
          <w:rFonts w:ascii="Times New Roman" w:hAnsi="Times New Roman"/>
          <w:b/>
        </w:rPr>
        <w:t>Carter et al., 2008; Imlay et al., 2010</w:t>
      </w:r>
      <w:r>
        <w:rPr>
          <w:rFonts w:ascii="Times New Roman" w:hAnsi="Times New Roman"/>
        </w:rPr>
        <w:t xml:space="preserve">). Additionally, due </w:t>
      </w:r>
      <w:commentRangeStart w:id="145"/>
      <w:commentRangeStart w:id="146"/>
      <w:r>
        <w:rPr>
          <w:rFonts w:ascii="Times New Roman" w:hAnsi="Times New Roman"/>
        </w:rPr>
        <w:t>to low recaptur</w:t>
      </w:r>
      <w:ins w:id="147" w:author="Steffen Oppel" w:date="2025-01-17T08:28:00Z">
        <w:r w:rsidR="00BC6B45">
          <w:rPr>
            <w:rFonts w:ascii="Times New Roman" w:hAnsi="Times New Roman"/>
          </w:rPr>
          <w:t>e probabilities</w:t>
        </w:r>
      </w:ins>
      <w:del w:id="148" w:author="Steffen Oppel" w:date="2025-01-17T08:28:00Z">
        <w:r w:rsidDel="00BC6B45">
          <w:rPr>
            <w:rFonts w:ascii="Times New Roman" w:hAnsi="Times New Roman"/>
          </w:rPr>
          <w:delText>ing rates</w:delText>
        </w:r>
      </w:del>
      <w:r>
        <w:rPr>
          <w:rFonts w:ascii="Times New Roman" w:hAnsi="Times New Roman"/>
        </w:rPr>
        <w:t xml:space="preserve"> in </w:t>
      </w:r>
      <w:del w:id="149" w:author="Susanne" w:date="2024-11-08T11:27:00Z">
        <w:r w:rsidDel="00B17299">
          <w:rPr>
            <w:rFonts w:ascii="Times New Roman" w:hAnsi="Times New Roman"/>
          </w:rPr>
          <w:delText xml:space="preserve">these </w:delText>
        </w:r>
      </w:del>
      <w:ins w:id="150" w:author="Susanne" w:date="2024-11-08T11:27:00Z">
        <w:r>
          <w:rPr>
            <w:rFonts w:ascii="Times New Roman" w:hAnsi="Times New Roman"/>
          </w:rPr>
          <w:t>migrating passerine</w:t>
        </w:r>
      </w:ins>
      <w:ins w:id="151" w:author="Susanne" w:date="2024-11-25T08:19:00Z">
        <w:r>
          <w:rPr>
            <w:rFonts w:ascii="Times New Roman" w:hAnsi="Times New Roman"/>
          </w:rPr>
          <w:t>s</w:t>
        </w:r>
      </w:ins>
      <w:del w:id="152" w:author="Susanne" w:date="2024-11-25T08:19:00Z">
        <w:r w:rsidDel="00F73BB2">
          <w:rPr>
            <w:rFonts w:ascii="Times New Roman" w:hAnsi="Times New Roman"/>
          </w:rPr>
          <w:delText>species</w:delText>
        </w:r>
        <w:commentRangeEnd w:id="145"/>
        <w:r w:rsidDel="00F73BB2">
          <w:rPr>
            <w:rStyle w:val="CommentReference"/>
          </w:rPr>
          <w:commentReference w:id="145"/>
        </w:r>
      </w:del>
      <w:commentRangeEnd w:id="146"/>
      <w:r>
        <w:rPr>
          <w:rStyle w:val="CommentReference"/>
        </w:rPr>
        <w:commentReference w:id="146"/>
      </w:r>
      <w:r>
        <w:rPr>
          <w:rFonts w:ascii="Times New Roman" w:hAnsi="Times New Roman"/>
        </w:rPr>
        <w:t>, data on survival and dispersal are often scarce making population development after translocations difficult to predict (</w:t>
      </w:r>
      <w:r>
        <w:rPr>
          <w:rFonts w:ascii="Times New Roman" w:hAnsi="Times New Roman"/>
          <w:b/>
        </w:rPr>
        <w:t>Heinsohn et al., 2022</w:t>
      </w:r>
      <w:r>
        <w:rPr>
          <w:rFonts w:ascii="Times New Roman" w:hAnsi="Times New Roman"/>
        </w:rPr>
        <w:t>).</w:t>
      </w:r>
    </w:p>
    <w:p w14:paraId="2D0DF3D1" w14:textId="2C675700" w:rsidR="00EF7E99" w:rsidRDefault="00EF7E99" w:rsidP="00B66F5D">
      <w:pPr>
        <w:spacing w:after="0" w:line="480" w:lineRule="auto"/>
        <w:jc w:val="both"/>
        <w:rPr>
          <w:ins w:id="153" w:author="Jaume Badia" w:date="2025-01-15T19:45:00Z"/>
          <w:rFonts w:ascii="Times New Roman" w:hAnsi="Times New Roman"/>
        </w:rPr>
      </w:pPr>
      <w:r>
        <w:rPr>
          <w:rFonts w:ascii="Times New Roman" w:hAnsi="Times New Roman"/>
        </w:rPr>
        <w:t>Population viability analysis (PVA) is an important tool to guide the rein</w:t>
      </w:r>
      <w:ins w:id="154" w:author="Susanne" w:date="2024-10-29T15:35:00Z">
        <w:r>
          <w:rPr>
            <w:rFonts w:ascii="Times New Roman" w:hAnsi="Times New Roman"/>
          </w:rPr>
          <w:t>forcement</w:t>
        </w:r>
      </w:ins>
      <w:del w:id="155" w:author="Susanne" w:date="2024-10-29T15:35:00Z">
        <w:r w:rsidDel="00B60168">
          <w:rPr>
            <w:rFonts w:ascii="Times New Roman" w:hAnsi="Times New Roman"/>
          </w:rPr>
          <w:delText>troduction</w:delText>
        </w:r>
      </w:del>
      <w:r>
        <w:rPr>
          <w:rFonts w:ascii="Times New Roman" w:hAnsi="Times New Roman"/>
        </w:rPr>
        <w:t xml:space="preserve"> of endangered bird species (</w:t>
      </w:r>
      <w:r>
        <w:rPr>
          <w:rFonts w:ascii="Times New Roman" w:hAnsi="Times New Roman"/>
          <w:b/>
        </w:rPr>
        <w:t>Schaub et al., 2009; Armstrong and Reynolds, 2011; Heinsohn et al., 2022</w:t>
      </w:r>
      <w:r>
        <w:rPr>
          <w:rFonts w:ascii="Times New Roman" w:hAnsi="Times New Roman"/>
        </w:rPr>
        <w:t>). PVA models simulate temporal changes in population size and estimate extinction probability incorporating demographic stochasticity and can also be used to predict rein</w:t>
      </w:r>
      <w:del w:id="156" w:author="Susanne" w:date="2024-10-29T15:35:00Z">
        <w:r w:rsidDel="00B60168">
          <w:rPr>
            <w:rFonts w:ascii="Times New Roman" w:hAnsi="Times New Roman"/>
          </w:rPr>
          <w:delText>troduction</w:delText>
        </w:r>
      </w:del>
      <w:ins w:id="157" w:author="Susanne" w:date="2024-10-29T15:35:00Z">
        <w:r>
          <w:rPr>
            <w:rFonts w:ascii="Times New Roman" w:hAnsi="Times New Roman"/>
          </w:rPr>
          <w:t>forcement</w:t>
        </w:r>
      </w:ins>
      <w:r>
        <w:rPr>
          <w:rFonts w:ascii="Times New Roman" w:hAnsi="Times New Roman"/>
        </w:rPr>
        <w:t xml:space="preserve"> outcomes (</w:t>
      </w:r>
      <w:proofErr w:type="spellStart"/>
      <w:r>
        <w:rPr>
          <w:rFonts w:ascii="Times New Roman" w:hAnsi="Times New Roman"/>
          <w:b/>
        </w:rPr>
        <w:t>Akçakaya</w:t>
      </w:r>
      <w:proofErr w:type="spellEnd"/>
      <w:r>
        <w:rPr>
          <w:rFonts w:ascii="Times New Roman" w:hAnsi="Times New Roman"/>
          <w:b/>
        </w:rPr>
        <w:t xml:space="preserve"> and Sjogren-</w:t>
      </w:r>
      <w:proofErr w:type="spellStart"/>
      <w:r>
        <w:rPr>
          <w:rFonts w:ascii="Times New Roman" w:hAnsi="Times New Roman"/>
          <w:b/>
        </w:rPr>
        <w:t>Gulve</w:t>
      </w:r>
      <w:proofErr w:type="spellEnd"/>
      <w:r>
        <w:rPr>
          <w:rFonts w:ascii="Times New Roman" w:hAnsi="Times New Roman"/>
          <w:b/>
        </w:rPr>
        <w:t>, 2000;</w:t>
      </w:r>
      <w:del w:id="158" w:author="Susanne" w:date="2024-11-21T16:01:00Z">
        <w:r w:rsidDel="00A607B0">
          <w:rPr>
            <w:rFonts w:ascii="Times New Roman" w:hAnsi="Times New Roman"/>
            <w:b/>
          </w:rPr>
          <w:delText xml:space="preserve"> Armstrong and Reynolds, 2011</w:delText>
        </w:r>
      </w:del>
      <w:ins w:id="159" w:author="Susanne" w:date="2024-11-21T16:01:00Z">
        <w:r w:rsidRPr="002D7312">
          <w:rPr>
            <w:rFonts w:ascii="Times New Roman" w:hAnsi="Times New Roman"/>
            <w:b/>
            <w:bCs/>
          </w:rPr>
          <w:t xml:space="preserve"> Oppel et al.</w:t>
        </w:r>
      </w:ins>
      <w:ins w:id="160" w:author="Susanne" w:date="2025-01-10T15:14:00Z">
        <w:r>
          <w:rPr>
            <w:rFonts w:ascii="Times New Roman" w:hAnsi="Times New Roman"/>
            <w:b/>
            <w:bCs/>
          </w:rPr>
          <w:t>,</w:t>
        </w:r>
      </w:ins>
      <w:ins w:id="161" w:author="Susanne" w:date="2024-11-21T16:01:00Z">
        <w:r w:rsidRPr="002D7312">
          <w:rPr>
            <w:rFonts w:ascii="Times New Roman" w:hAnsi="Times New Roman"/>
            <w:b/>
            <w:bCs/>
          </w:rPr>
          <w:t xml:space="preserve"> 2021</w:t>
        </w:r>
      </w:ins>
      <w:r>
        <w:rPr>
          <w:rFonts w:ascii="Times New Roman" w:hAnsi="Times New Roman"/>
        </w:rPr>
        <w:t xml:space="preserve">). Because these models rely on demographic input data, </w:t>
      </w:r>
      <w:commentRangeStart w:id="162"/>
      <w:r>
        <w:rPr>
          <w:rFonts w:ascii="Times New Roman" w:hAnsi="Times New Roman"/>
        </w:rPr>
        <w:t>availability and quality of vital parameters are crucial for estimating future population size</w:t>
      </w:r>
      <w:commentRangeEnd w:id="162"/>
      <w:r>
        <w:rPr>
          <w:rStyle w:val="CommentReference"/>
        </w:rPr>
        <w:commentReference w:id="162"/>
      </w:r>
      <w:ins w:id="163" w:author="Susanne" w:date="2025-01-10T15:14:00Z">
        <w:r>
          <w:rPr>
            <w:rFonts w:ascii="Times New Roman" w:hAnsi="Times New Roman"/>
          </w:rPr>
          <w:t xml:space="preserve"> (</w:t>
        </w:r>
        <w:r w:rsidRPr="00100AC3">
          <w:rPr>
            <w:rFonts w:ascii="Times New Roman" w:hAnsi="Times New Roman"/>
            <w:b/>
            <w:bCs/>
          </w:rPr>
          <w:t>Coulson et al., 2001</w:t>
        </w:r>
        <w:r>
          <w:rPr>
            <w:rFonts w:ascii="Times New Roman" w:hAnsi="Times New Roman"/>
          </w:rPr>
          <w:t>)</w:t>
        </w:r>
      </w:ins>
      <w:r>
        <w:rPr>
          <w:rFonts w:ascii="Times New Roman" w:hAnsi="Times New Roman"/>
        </w:rPr>
        <w:t>. However, data on survival and reproductive output are often deficient in threatened species (</w:t>
      </w:r>
      <w:r>
        <w:rPr>
          <w:rFonts w:ascii="Times New Roman" w:hAnsi="Times New Roman"/>
          <w:b/>
        </w:rPr>
        <w:t>Heinsohn et al., 2022; Davis et al., 2023</w:t>
      </w:r>
      <w:r>
        <w:rPr>
          <w:rFonts w:ascii="Times New Roman" w:hAnsi="Times New Roman"/>
        </w:rPr>
        <w:t>). Especially in long-distance migrants, survival can be expected to be highly variable due to annually changing habitat conditions during migration and wintering (</w:t>
      </w:r>
      <w:r>
        <w:rPr>
          <w:rFonts w:ascii="Times New Roman" w:hAnsi="Times New Roman"/>
          <w:b/>
        </w:rPr>
        <w:t>Ockendon et al., 2014; Halupka et al., 2017</w:t>
      </w:r>
      <w:r>
        <w:rPr>
          <w:rFonts w:ascii="Times New Roman" w:hAnsi="Times New Roman"/>
        </w:rPr>
        <w:t xml:space="preserve">), which </w:t>
      </w:r>
      <w:r>
        <w:rPr>
          <w:rFonts w:ascii="Times New Roman" w:hAnsi="Times New Roman"/>
        </w:rPr>
        <w:lastRenderedPageBreak/>
        <w:t>further increases uncertainty for future predictions. But even with uncertainties, PVA models can still be useful to compare different management options (</w:t>
      </w:r>
      <w:r>
        <w:rPr>
          <w:rFonts w:ascii="Times New Roman" w:hAnsi="Times New Roman"/>
          <w:b/>
        </w:rPr>
        <w:t>Heinsohn et al., 2022</w:t>
      </w:r>
      <w:r>
        <w:rPr>
          <w:rFonts w:ascii="Times New Roman" w:hAnsi="Times New Roman"/>
        </w:rPr>
        <w:t xml:space="preserve">). </w:t>
      </w:r>
      <w:commentRangeStart w:id="164"/>
      <w:commentRangeStart w:id="165"/>
      <w:r>
        <w:rPr>
          <w:rFonts w:ascii="Times New Roman" w:hAnsi="Times New Roman"/>
        </w:rPr>
        <w:t>Furthermore, the calibration of projections using observed data can be essential to evaluate the validity of demographic assumptions and derived population dynamics (</w:t>
      </w:r>
      <w:r>
        <w:rPr>
          <w:rFonts w:ascii="Times New Roman" w:hAnsi="Times New Roman"/>
          <w:b/>
        </w:rPr>
        <w:t>Badia‐</w:t>
      </w:r>
      <w:proofErr w:type="spellStart"/>
      <w:r>
        <w:rPr>
          <w:rFonts w:ascii="Times New Roman" w:hAnsi="Times New Roman"/>
          <w:b/>
        </w:rPr>
        <w:t>Boher</w:t>
      </w:r>
      <w:proofErr w:type="spellEnd"/>
      <w:r>
        <w:rPr>
          <w:rFonts w:ascii="Times New Roman" w:hAnsi="Times New Roman"/>
          <w:b/>
        </w:rPr>
        <w:t xml:space="preserve"> et al., 2024</w:t>
      </w:r>
      <w:r>
        <w:rPr>
          <w:rFonts w:ascii="Times New Roman" w:hAnsi="Times New Roman"/>
        </w:rPr>
        <w:t xml:space="preserve">). </w:t>
      </w:r>
      <w:commentRangeEnd w:id="164"/>
      <w:r>
        <w:rPr>
          <w:rStyle w:val="CommentReference"/>
        </w:rPr>
        <w:commentReference w:id="164"/>
      </w:r>
      <w:commentRangeEnd w:id="165"/>
      <w:r w:rsidR="00D35FB8">
        <w:rPr>
          <w:rStyle w:val="CommentReference"/>
        </w:rPr>
        <w:commentReference w:id="165"/>
      </w:r>
      <w:commentRangeStart w:id="166"/>
      <w:commentRangeStart w:id="167"/>
      <w:ins w:id="168" w:author="Jaume Badia" w:date="2025-01-15T19:46:00Z">
        <w:r w:rsidR="00497F42">
          <w:rPr>
            <w:rFonts w:ascii="Times New Roman" w:hAnsi="Times New Roman"/>
          </w:rPr>
          <w:t xml:space="preserve">In the last decade, PVAs </w:t>
        </w:r>
      </w:ins>
      <w:ins w:id="169" w:author="Jaume Badia" w:date="2025-01-15T19:48:00Z">
        <w:r w:rsidR="00183600">
          <w:rPr>
            <w:rFonts w:ascii="Times New Roman" w:hAnsi="Times New Roman"/>
          </w:rPr>
          <w:t xml:space="preserve">have been </w:t>
        </w:r>
      </w:ins>
      <w:ins w:id="170" w:author="Jaume Badia" w:date="2025-01-15T19:46:00Z">
        <w:r w:rsidR="00497F42">
          <w:rPr>
            <w:rFonts w:ascii="Times New Roman" w:hAnsi="Times New Roman"/>
          </w:rPr>
          <w:t xml:space="preserve">increasingly combined with </w:t>
        </w:r>
        <w:r w:rsidR="00B01EA1">
          <w:rPr>
            <w:rFonts w:ascii="Times New Roman" w:hAnsi="Times New Roman"/>
          </w:rPr>
          <w:t>Integrate</w:t>
        </w:r>
      </w:ins>
      <w:ins w:id="171" w:author="Jaume Badia" w:date="2025-01-15T19:47:00Z">
        <w:r w:rsidR="00B01EA1">
          <w:rPr>
            <w:rFonts w:ascii="Times New Roman" w:hAnsi="Times New Roman"/>
          </w:rPr>
          <w:t>d Population Models (IPMs)</w:t>
        </w:r>
      </w:ins>
      <w:ins w:id="172" w:author="Jaume Badia" w:date="2025-01-15T20:05:00Z">
        <w:r w:rsidR="006A173F">
          <w:rPr>
            <w:rFonts w:ascii="Times New Roman" w:hAnsi="Times New Roman"/>
          </w:rPr>
          <w:t xml:space="preserve"> (Schaub &amp; Kéry, 202</w:t>
        </w:r>
        <w:r w:rsidR="004507BC">
          <w:rPr>
            <w:rFonts w:ascii="Times New Roman" w:hAnsi="Times New Roman"/>
          </w:rPr>
          <w:t>1</w:t>
        </w:r>
        <w:r w:rsidR="006A173F">
          <w:rPr>
            <w:rFonts w:ascii="Times New Roman" w:hAnsi="Times New Roman"/>
          </w:rPr>
          <w:t>)</w:t>
        </w:r>
      </w:ins>
      <w:ins w:id="173" w:author="Jaume Badia" w:date="2025-01-15T19:47:00Z">
        <w:r w:rsidR="00B01EA1">
          <w:rPr>
            <w:rFonts w:ascii="Times New Roman" w:hAnsi="Times New Roman"/>
          </w:rPr>
          <w:t xml:space="preserve">. IPMs </w:t>
        </w:r>
      </w:ins>
      <w:ins w:id="174" w:author="Jaume Badia" w:date="2025-01-15T19:50:00Z">
        <w:r w:rsidR="00225852">
          <w:rPr>
            <w:rFonts w:ascii="Times New Roman" w:hAnsi="Times New Roman"/>
          </w:rPr>
          <w:t>are a modelling framework that use</w:t>
        </w:r>
      </w:ins>
      <w:ins w:id="175" w:author="Jaume Badia" w:date="2025-01-15T19:51:00Z">
        <w:r w:rsidR="00225852">
          <w:rPr>
            <w:rFonts w:ascii="Times New Roman" w:hAnsi="Times New Roman"/>
          </w:rPr>
          <w:t>s</w:t>
        </w:r>
      </w:ins>
      <w:ins w:id="176" w:author="Jaume Badia" w:date="2025-01-15T19:50:00Z">
        <w:r w:rsidR="00225852">
          <w:rPr>
            <w:rFonts w:ascii="Times New Roman" w:hAnsi="Times New Roman"/>
          </w:rPr>
          <w:t xml:space="preserve"> the shared demographic information </w:t>
        </w:r>
      </w:ins>
      <w:ins w:id="177" w:author="Jaume Badia" w:date="2025-01-15T19:53:00Z">
        <w:r w:rsidR="00CB0818">
          <w:rPr>
            <w:rFonts w:ascii="Times New Roman" w:hAnsi="Times New Roman"/>
          </w:rPr>
          <w:t xml:space="preserve">between </w:t>
        </w:r>
      </w:ins>
      <w:ins w:id="178" w:author="Jaume Badia" w:date="2025-01-15T19:50:00Z">
        <w:r w:rsidR="00225852">
          <w:rPr>
            <w:rFonts w:ascii="Times New Roman" w:hAnsi="Times New Roman"/>
          </w:rPr>
          <w:t xml:space="preserve">different </w:t>
        </w:r>
      </w:ins>
      <w:ins w:id="179" w:author="Jaume Badia" w:date="2025-01-15T19:53:00Z">
        <w:r w:rsidR="00905C9E">
          <w:rPr>
            <w:rFonts w:ascii="Times New Roman" w:hAnsi="Times New Roman"/>
          </w:rPr>
          <w:t>monit</w:t>
        </w:r>
      </w:ins>
      <w:ins w:id="180" w:author="Jaume Badia" w:date="2025-01-15T19:54:00Z">
        <w:r w:rsidR="00905C9E">
          <w:rPr>
            <w:rFonts w:ascii="Times New Roman" w:hAnsi="Times New Roman"/>
          </w:rPr>
          <w:t xml:space="preserve">oring </w:t>
        </w:r>
      </w:ins>
      <w:ins w:id="181" w:author="Jaume Badia" w:date="2025-01-15T19:50:00Z">
        <w:r w:rsidR="00225852">
          <w:rPr>
            <w:rFonts w:ascii="Times New Roman" w:hAnsi="Times New Roman"/>
          </w:rPr>
          <w:t xml:space="preserve">datasets </w:t>
        </w:r>
      </w:ins>
      <w:ins w:id="182" w:author="Jaume Badia" w:date="2025-01-15T19:51:00Z">
        <w:r w:rsidR="00225852">
          <w:rPr>
            <w:rFonts w:ascii="Times New Roman" w:hAnsi="Times New Roman"/>
          </w:rPr>
          <w:t xml:space="preserve">from the same population </w:t>
        </w:r>
      </w:ins>
      <w:ins w:id="183" w:author="Jaume Badia" w:date="2025-01-15T19:50:00Z">
        <w:r w:rsidR="00225852">
          <w:rPr>
            <w:rFonts w:ascii="Times New Roman" w:hAnsi="Times New Roman"/>
          </w:rPr>
          <w:t xml:space="preserve">(e.g., mark-recapture, productivity, counts) to </w:t>
        </w:r>
      </w:ins>
      <w:ins w:id="184" w:author="Jaume Badia" w:date="2025-01-15T19:51:00Z">
        <w:r w:rsidR="00F2276E">
          <w:rPr>
            <w:rFonts w:ascii="Times New Roman" w:hAnsi="Times New Roman"/>
          </w:rPr>
          <w:t>provide more precise estimates of demographic estimates and population dynamics</w:t>
        </w:r>
      </w:ins>
      <w:ins w:id="185" w:author="Jaume Badia" w:date="2025-01-15T19:55:00Z">
        <w:r w:rsidR="000A5FA3">
          <w:rPr>
            <w:rFonts w:ascii="Times New Roman" w:hAnsi="Times New Roman"/>
          </w:rPr>
          <w:t xml:space="preserve"> (</w:t>
        </w:r>
        <w:r w:rsidR="000A5FA3" w:rsidRPr="00EB3044">
          <w:rPr>
            <w:rFonts w:ascii="Times New Roman" w:hAnsi="Times New Roman"/>
            <w:b/>
            <w:bCs/>
            <w:rPrChange w:id="186" w:author="Jaume Badia" w:date="2025-01-15T20:05:00Z">
              <w:rPr>
                <w:rFonts w:ascii="Times New Roman" w:hAnsi="Times New Roman"/>
              </w:rPr>
            </w:rPrChange>
          </w:rPr>
          <w:t xml:space="preserve">Schaub &amp; </w:t>
        </w:r>
      </w:ins>
      <w:ins w:id="187" w:author="Jaume Badia" w:date="2025-01-15T19:56:00Z">
        <w:r w:rsidR="000A5FA3" w:rsidRPr="00EB3044">
          <w:rPr>
            <w:rFonts w:ascii="Times New Roman" w:hAnsi="Times New Roman"/>
            <w:b/>
            <w:bCs/>
            <w:rPrChange w:id="188" w:author="Jaume Badia" w:date="2025-01-15T20:05:00Z">
              <w:rPr>
                <w:rFonts w:ascii="Times New Roman" w:hAnsi="Times New Roman"/>
              </w:rPr>
            </w:rPrChange>
          </w:rPr>
          <w:t>Abadi, 2010</w:t>
        </w:r>
        <w:r w:rsidR="000A5FA3">
          <w:rPr>
            <w:rFonts w:ascii="Times New Roman" w:hAnsi="Times New Roman"/>
          </w:rPr>
          <w:t>)</w:t>
        </w:r>
      </w:ins>
      <w:ins w:id="189" w:author="Jaume Badia" w:date="2025-01-15T19:51:00Z">
        <w:r w:rsidR="00F2276E">
          <w:rPr>
            <w:rFonts w:ascii="Times New Roman" w:hAnsi="Times New Roman"/>
          </w:rPr>
          <w:t xml:space="preserve">. </w:t>
        </w:r>
      </w:ins>
      <w:ins w:id="190" w:author="Jaume Badia" w:date="2025-01-15T19:52:00Z">
        <w:r w:rsidR="00E96831">
          <w:rPr>
            <w:rFonts w:ascii="Times New Roman" w:hAnsi="Times New Roman"/>
          </w:rPr>
          <w:t xml:space="preserve">Merging IPMs and PVAs guarantees 1) a correct propagation of uncertainty </w:t>
        </w:r>
        <w:r w:rsidR="00353983">
          <w:rPr>
            <w:rFonts w:ascii="Times New Roman" w:hAnsi="Times New Roman"/>
          </w:rPr>
          <w:t>from the demographic estimates to the PVA projections, which is fund</w:t>
        </w:r>
      </w:ins>
      <w:ins w:id="191" w:author="Jaume Badia" w:date="2025-01-15T19:53:00Z">
        <w:r w:rsidR="00353983">
          <w:rPr>
            <w:rFonts w:ascii="Times New Roman" w:hAnsi="Times New Roman"/>
          </w:rPr>
          <w:t xml:space="preserve">amental </w:t>
        </w:r>
        <w:r w:rsidR="00CB0818">
          <w:rPr>
            <w:rFonts w:ascii="Times New Roman" w:hAnsi="Times New Roman"/>
          </w:rPr>
          <w:t>to obtain reliable PVA results</w:t>
        </w:r>
      </w:ins>
      <w:ins w:id="192" w:author="Jaume Badia" w:date="2025-01-15T19:56:00Z">
        <w:r w:rsidR="006F18D1">
          <w:rPr>
            <w:rFonts w:ascii="Times New Roman" w:hAnsi="Times New Roman"/>
          </w:rPr>
          <w:t xml:space="preserve"> (</w:t>
        </w:r>
      </w:ins>
      <w:ins w:id="193" w:author="Jaume Badia" w:date="2025-01-15T20:01:00Z">
        <w:r w:rsidR="0091100A" w:rsidRPr="00EB3044">
          <w:rPr>
            <w:rFonts w:ascii="Times New Roman" w:hAnsi="Times New Roman"/>
            <w:b/>
            <w:bCs/>
            <w:rPrChange w:id="194" w:author="Jaume Badia" w:date="2025-01-15T20:04:00Z">
              <w:rPr>
                <w:rFonts w:ascii="Times New Roman" w:hAnsi="Times New Roman"/>
              </w:rPr>
            </w:rPrChange>
          </w:rPr>
          <w:t xml:space="preserve">Chaudhary &amp; Oli, 2002; </w:t>
        </w:r>
      </w:ins>
      <w:ins w:id="195" w:author="Jaume Badia" w:date="2025-01-15T20:02:00Z">
        <w:r w:rsidR="00104A76" w:rsidRPr="00EB3044">
          <w:rPr>
            <w:rFonts w:ascii="Times New Roman" w:hAnsi="Times New Roman"/>
            <w:b/>
            <w:bCs/>
            <w:rPrChange w:id="196" w:author="Jaume Badia" w:date="2025-01-15T20:04:00Z">
              <w:rPr>
                <w:rFonts w:ascii="Times New Roman" w:hAnsi="Times New Roman"/>
              </w:rPr>
            </w:rPrChange>
          </w:rPr>
          <w:t xml:space="preserve">Reed et al., 2002; </w:t>
        </w:r>
      </w:ins>
      <w:ins w:id="197" w:author="Jaume Badia" w:date="2025-01-15T19:56:00Z">
        <w:r w:rsidR="006F18D1" w:rsidRPr="00EB3044">
          <w:rPr>
            <w:rFonts w:ascii="Times New Roman" w:hAnsi="Times New Roman"/>
            <w:b/>
            <w:bCs/>
            <w:rPrChange w:id="198" w:author="Jaume Badia" w:date="2025-01-15T20:04:00Z">
              <w:rPr>
                <w:rFonts w:ascii="Times New Roman" w:hAnsi="Times New Roman"/>
              </w:rPr>
            </w:rPrChange>
          </w:rPr>
          <w:t>Badia-</w:t>
        </w:r>
        <w:proofErr w:type="spellStart"/>
        <w:r w:rsidR="006F18D1" w:rsidRPr="00EB3044">
          <w:rPr>
            <w:rFonts w:ascii="Times New Roman" w:hAnsi="Times New Roman"/>
            <w:b/>
            <w:bCs/>
            <w:rPrChange w:id="199" w:author="Jaume Badia" w:date="2025-01-15T20:04:00Z">
              <w:rPr>
                <w:rFonts w:ascii="Times New Roman" w:hAnsi="Times New Roman"/>
              </w:rPr>
            </w:rPrChange>
          </w:rPr>
          <w:t>Boher</w:t>
        </w:r>
        <w:proofErr w:type="spellEnd"/>
        <w:r w:rsidR="006F18D1" w:rsidRPr="00EB3044">
          <w:rPr>
            <w:rFonts w:ascii="Times New Roman" w:hAnsi="Times New Roman"/>
            <w:b/>
            <w:bCs/>
            <w:rPrChange w:id="200" w:author="Jaume Badia" w:date="2025-01-15T20:04:00Z">
              <w:rPr>
                <w:rFonts w:ascii="Times New Roman" w:hAnsi="Times New Roman"/>
              </w:rPr>
            </w:rPrChange>
          </w:rPr>
          <w:t xml:space="preserve"> et al., 2024</w:t>
        </w:r>
        <w:r w:rsidR="006F18D1">
          <w:rPr>
            <w:rFonts w:ascii="Times New Roman" w:hAnsi="Times New Roman"/>
          </w:rPr>
          <w:t>)</w:t>
        </w:r>
      </w:ins>
      <w:ins w:id="201" w:author="Jaume Badia" w:date="2025-01-15T19:53:00Z">
        <w:r w:rsidR="00CB0818">
          <w:rPr>
            <w:rFonts w:ascii="Times New Roman" w:hAnsi="Times New Roman"/>
          </w:rPr>
          <w:t xml:space="preserve">, and 2) a potential gain in the precision of the projections, </w:t>
        </w:r>
      </w:ins>
      <w:ins w:id="202" w:author="Jaume Badia" w:date="2025-01-15T19:54:00Z">
        <w:r w:rsidR="00905C9E">
          <w:rPr>
            <w:rFonts w:ascii="Times New Roman" w:hAnsi="Times New Roman"/>
          </w:rPr>
          <w:t>thanks to</w:t>
        </w:r>
      </w:ins>
      <w:ins w:id="203" w:author="Jaume Badia" w:date="2025-01-15T19:53:00Z">
        <w:r w:rsidR="00CB0818">
          <w:rPr>
            <w:rFonts w:ascii="Times New Roman" w:hAnsi="Times New Roman"/>
          </w:rPr>
          <w:t xml:space="preserve"> the properties of IPMs. </w:t>
        </w:r>
      </w:ins>
      <w:commentRangeEnd w:id="166"/>
      <w:ins w:id="204" w:author="Jaume Badia" w:date="2025-01-15T19:54:00Z">
        <w:r w:rsidR="00905C9E">
          <w:rPr>
            <w:rStyle w:val="CommentReference"/>
          </w:rPr>
          <w:commentReference w:id="166"/>
        </w:r>
      </w:ins>
      <w:commentRangeEnd w:id="167"/>
      <w:r w:rsidR="00BC6B45">
        <w:rPr>
          <w:rStyle w:val="CommentReference"/>
        </w:rPr>
        <w:commentReference w:id="167"/>
      </w:r>
    </w:p>
    <w:p w14:paraId="36F9A94E" w14:textId="2252B4E4" w:rsidR="00616723" w:rsidDel="00B01EA1" w:rsidRDefault="00616723" w:rsidP="00B66F5D">
      <w:pPr>
        <w:spacing w:after="0" w:line="480" w:lineRule="auto"/>
        <w:jc w:val="both"/>
        <w:rPr>
          <w:del w:id="205" w:author="Jaume Badia" w:date="2025-01-15T19:46:00Z"/>
          <w:rFonts w:ascii="Times New Roman" w:hAnsi="Times New Roman"/>
        </w:rPr>
      </w:pPr>
    </w:p>
    <w:p w14:paraId="2D0DF3D2" w14:textId="4B1DE071" w:rsidR="00EF7E99" w:rsidDel="00A6683F" w:rsidRDefault="00EF7E99" w:rsidP="00B66F5D">
      <w:pPr>
        <w:spacing w:after="0" w:line="480" w:lineRule="auto"/>
        <w:jc w:val="both"/>
        <w:rPr>
          <w:del w:id="206" w:author="Jaume Badia" w:date="2025-01-15T20:06:00Z"/>
          <w:rFonts w:ascii="Times New Roman" w:hAnsi="Times New Roman"/>
        </w:rPr>
      </w:pPr>
      <w:ins w:id="207" w:author="Susanne" w:date="2024-12-19T08:47:00Z">
        <w:del w:id="208" w:author="Jaume Badia" w:date="2025-01-15T20:06:00Z">
          <w:r w:rsidDel="00A6683F">
            <w:rPr>
              <w:rFonts w:ascii="Times New Roman" w:hAnsi="Times New Roman"/>
            </w:rPr>
            <w:delText>Some words about IPM?</w:delText>
          </w:r>
        </w:del>
      </w:ins>
    </w:p>
    <w:p w14:paraId="2D0DF3D3" w14:textId="79E18E08" w:rsidR="00EF7E99" w:rsidRDefault="00A6683F" w:rsidP="00C21DB4">
      <w:pPr>
        <w:spacing w:after="0" w:line="480" w:lineRule="auto"/>
        <w:jc w:val="both"/>
        <w:rPr>
          <w:rFonts w:ascii="Times New Roman" w:hAnsi="Times New Roman"/>
        </w:rPr>
      </w:pPr>
      <w:ins w:id="209" w:author="Jaume Badia" w:date="2025-01-15T20:06:00Z">
        <w:r>
          <w:rPr>
            <w:rFonts w:ascii="Times New Roman" w:hAnsi="Times New Roman"/>
          </w:rPr>
          <w:t xml:space="preserve">In this study, </w:t>
        </w:r>
      </w:ins>
      <w:del w:id="210" w:author="Jaume Badia" w:date="2025-01-15T20:06:00Z">
        <w:r w:rsidR="00EF7E99" w:rsidDel="00A6683F">
          <w:rPr>
            <w:rFonts w:ascii="Times New Roman" w:hAnsi="Times New Roman"/>
          </w:rPr>
          <w:delText>W</w:delText>
        </w:r>
      </w:del>
      <w:ins w:id="211" w:author="Jaume Badia" w:date="2025-01-15T20:06:00Z">
        <w:r>
          <w:rPr>
            <w:rFonts w:ascii="Times New Roman" w:hAnsi="Times New Roman"/>
          </w:rPr>
          <w:t>w</w:t>
        </w:r>
      </w:ins>
      <w:r w:rsidR="00EF7E99">
        <w:rPr>
          <w:rFonts w:ascii="Times New Roman" w:hAnsi="Times New Roman"/>
        </w:rPr>
        <w:t xml:space="preserve">e used </w:t>
      </w:r>
      <w:ins w:id="212" w:author="Jaume Badia" w:date="2025-01-15T20:06:00Z">
        <w:r>
          <w:rPr>
            <w:rFonts w:ascii="Times New Roman" w:hAnsi="Times New Roman"/>
          </w:rPr>
          <w:t xml:space="preserve">an </w:t>
        </w:r>
      </w:ins>
      <w:ins w:id="213" w:author="Susanne" w:date="2024-12-19T08:47:00Z">
        <w:r w:rsidR="00EF7E99">
          <w:rPr>
            <w:rFonts w:ascii="Times New Roman" w:hAnsi="Times New Roman"/>
          </w:rPr>
          <w:t>IPM-</w:t>
        </w:r>
      </w:ins>
      <w:r w:rsidR="00EF7E99">
        <w:rPr>
          <w:rFonts w:ascii="Times New Roman" w:hAnsi="Times New Roman"/>
        </w:rPr>
        <w:t xml:space="preserve">PVA </w:t>
      </w:r>
      <w:del w:id="214" w:author="Jaume Badia" w:date="2025-01-15T20:06:00Z">
        <w:r w:rsidR="00EF7E99" w:rsidDel="00A6683F">
          <w:rPr>
            <w:rFonts w:ascii="Times New Roman" w:hAnsi="Times New Roman"/>
          </w:rPr>
          <w:delText xml:space="preserve">in this study </w:delText>
        </w:r>
      </w:del>
      <w:commentRangeStart w:id="215"/>
      <w:r w:rsidR="00EF7E99">
        <w:rPr>
          <w:rFonts w:ascii="Times New Roman" w:hAnsi="Times New Roman"/>
        </w:rPr>
        <w:t xml:space="preserve">to inform </w:t>
      </w:r>
      <w:commentRangeEnd w:id="215"/>
      <w:r w:rsidR="00EF7E99">
        <w:rPr>
          <w:rStyle w:val="CommentReference"/>
        </w:rPr>
        <w:commentReference w:id="215"/>
      </w:r>
      <w:r w:rsidR="00EF7E99">
        <w:rPr>
          <w:rFonts w:ascii="Times New Roman" w:hAnsi="Times New Roman"/>
        </w:rPr>
        <w:t xml:space="preserve">the </w:t>
      </w:r>
      <w:del w:id="216" w:author="Susanne" w:date="2024-10-21T17:32:00Z">
        <w:r w:rsidR="00EF7E99" w:rsidDel="00C33AB2">
          <w:rPr>
            <w:rFonts w:ascii="Times New Roman" w:hAnsi="Times New Roman"/>
          </w:rPr>
          <w:delText xml:space="preserve">reintroduction </w:delText>
        </w:r>
      </w:del>
      <w:ins w:id="217" w:author="Susanne" w:date="2024-10-21T17:32:00Z">
        <w:r w:rsidR="00EF7E99">
          <w:rPr>
            <w:rFonts w:ascii="Times New Roman" w:hAnsi="Times New Roman"/>
          </w:rPr>
          <w:t xml:space="preserve">reinforcement </w:t>
        </w:r>
      </w:ins>
      <w:r w:rsidR="00EF7E99">
        <w:rPr>
          <w:rFonts w:ascii="Times New Roman" w:hAnsi="Times New Roman"/>
        </w:rPr>
        <w:t xml:space="preserve">of a long-distance migrating bird. The Aquatic Warbler </w:t>
      </w:r>
      <w:r w:rsidR="00EF7E99">
        <w:rPr>
          <w:rFonts w:ascii="Times New Roman" w:hAnsi="Times New Roman"/>
          <w:i/>
        </w:rPr>
        <w:t xml:space="preserve">Acrocephalus </w:t>
      </w:r>
      <w:proofErr w:type="spellStart"/>
      <w:r w:rsidR="00EF7E99">
        <w:rPr>
          <w:rFonts w:ascii="Times New Roman" w:hAnsi="Times New Roman"/>
          <w:i/>
        </w:rPr>
        <w:t>paludicola</w:t>
      </w:r>
      <w:proofErr w:type="spellEnd"/>
      <w:r w:rsidR="00EF7E99">
        <w:rPr>
          <w:rFonts w:ascii="Times New Roman" w:hAnsi="Times New Roman"/>
          <w:i/>
        </w:rPr>
        <w:t xml:space="preserve"> </w:t>
      </w:r>
      <w:r w:rsidR="00EF7E99">
        <w:rPr>
          <w:rFonts w:ascii="Times New Roman" w:hAnsi="Times New Roman"/>
        </w:rPr>
        <w:t xml:space="preserve">is a small passerine that breeds in mesotrophic sedge fen mires in Central Europe and winters in sub-Saharan </w:t>
      </w:r>
      <w:smartTag w:uri="urn:schemas-microsoft-com:office:smarttags" w:element="State">
        <w:smartTag w:uri="urn:schemas-microsoft-com:office:smarttags" w:element="place">
          <w:r w:rsidR="00EF7E99">
            <w:rPr>
              <w:rFonts w:ascii="Times New Roman" w:hAnsi="Times New Roman"/>
            </w:rPr>
            <w:t>Africa</w:t>
          </w:r>
        </w:smartTag>
      </w:smartTag>
      <w:r w:rsidR="00EF7E99">
        <w:rPr>
          <w:rFonts w:ascii="Times New Roman" w:hAnsi="Times New Roman"/>
        </w:rPr>
        <w:t xml:space="preserve">. The species was once widespread and numerous throughout </w:t>
      </w:r>
      <w:smartTag w:uri="urn:schemas-microsoft-com:office:smarttags" w:element="State">
        <w:smartTag w:uri="urn:schemas-microsoft-com:office:smarttags" w:element="place">
          <w:r w:rsidR="00EF7E99">
            <w:rPr>
              <w:rFonts w:ascii="Times New Roman" w:hAnsi="Times New Roman"/>
            </w:rPr>
            <w:t>Europe</w:t>
          </w:r>
        </w:smartTag>
      </w:smartTag>
      <w:r w:rsidR="00EF7E99">
        <w:rPr>
          <w:rFonts w:ascii="Times New Roman" w:hAnsi="Times New Roman"/>
        </w:rPr>
        <w:t xml:space="preserve">. During the last </w:t>
      </w:r>
      <w:del w:id="218" w:author="Steffen Oppel" w:date="2025-01-17T08:31:00Z">
        <w:r w:rsidR="00EF7E99" w:rsidDel="00BC6B45">
          <w:rPr>
            <w:rFonts w:ascii="Times New Roman" w:hAnsi="Times New Roman"/>
          </w:rPr>
          <w:delText>decades</w:delText>
        </w:r>
      </w:del>
      <w:ins w:id="219" w:author="Steffen Oppel" w:date="2025-01-17T08:31:00Z">
        <w:r w:rsidR="00BC6B45">
          <w:rPr>
            <w:rFonts w:ascii="Times New Roman" w:hAnsi="Times New Roman"/>
          </w:rPr>
          <w:t>century</w:t>
        </w:r>
      </w:ins>
      <w:r w:rsidR="00EF7E99">
        <w:rPr>
          <w:rFonts w:ascii="Times New Roman" w:hAnsi="Times New Roman"/>
        </w:rPr>
        <w:t xml:space="preserve">, </w:t>
      </w:r>
      <w:ins w:id="220" w:author="Jaume Badia" w:date="2024-10-16T14:02:00Z">
        <w:r w:rsidR="00EF7E99">
          <w:rPr>
            <w:rFonts w:ascii="Times New Roman" w:hAnsi="Times New Roman"/>
          </w:rPr>
          <w:t xml:space="preserve">the </w:t>
        </w:r>
      </w:ins>
      <w:r w:rsidR="00EF7E99">
        <w:rPr>
          <w:rFonts w:ascii="Times New Roman" w:hAnsi="Times New Roman"/>
        </w:rPr>
        <w:t>global population experienced a severe decline (&gt; 90%) caused by habitat loss and degradation due to drainage, peat extraction, conversion to agricultural land and eutrophication (</w:t>
      </w:r>
      <w:r w:rsidR="00EF7E99">
        <w:rPr>
          <w:rFonts w:ascii="Times New Roman" w:hAnsi="Times New Roman"/>
          <w:b/>
        </w:rPr>
        <w:t xml:space="preserve">Flade and Lachmann, 2008; </w:t>
      </w:r>
      <w:proofErr w:type="spellStart"/>
      <w:r w:rsidR="00EF7E99">
        <w:rPr>
          <w:rFonts w:ascii="Times New Roman" w:hAnsi="Times New Roman"/>
          <w:b/>
        </w:rPr>
        <w:t>Tanneberger</w:t>
      </w:r>
      <w:proofErr w:type="spellEnd"/>
      <w:r w:rsidR="00EF7E99">
        <w:rPr>
          <w:rFonts w:ascii="Times New Roman" w:hAnsi="Times New Roman"/>
          <w:b/>
        </w:rPr>
        <w:t xml:space="preserve"> et al., 2011</w:t>
      </w:r>
      <w:ins w:id="221" w:author="Steffen Oppel" w:date="2025-01-21T10:09:00Z">
        <w:r w:rsidR="003D7C87">
          <w:rPr>
            <w:rFonts w:ascii="Times New Roman" w:hAnsi="Times New Roman"/>
            <w:b/>
          </w:rPr>
          <w:t xml:space="preserve">; </w:t>
        </w:r>
        <w:r w:rsidR="002972C7">
          <w:rPr>
            <w:rFonts w:ascii="Times New Roman" w:hAnsi="Times New Roman"/>
            <w:b/>
          </w:rPr>
          <w:t>Briedis and Keiss, 2016</w:t>
        </w:r>
      </w:ins>
      <w:r w:rsidR="00EF7E99">
        <w:rPr>
          <w:rFonts w:ascii="Times New Roman" w:hAnsi="Times New Roman"/>
        </w:rPr>
        <w:t xml:space="preserve">). Today, the Aquatic Warbler is one of the rarest songbirds of continental Europe, classified under the IUCN category “vulnerable” given its small breeding range and continuing threat of </w:t>
      </w:r>
      <w:r w:rsidR="00EF7E99">
        <w:rPr>
          <w:rFonts w:ascii="Times New Roman" w:hAnsi="Times New Roman"/>
        </w:rPr>
        <w:lastRenderedPageBreak/>
        <w:t>habitat loss and population decline (</w:t>
      </w:r>
      <w:proofErr w:type="spellStart"/>
      <w:r w:rsidR="00EF7E99">
        <w:rPr>
          <w:rFonts w:ascii="Times New Roman" w:hAnsi="Times New Roman"/>
          <w:b/>
        </w:rPr>
        <w:t>BirdLife</w:t>
      </w:r>
      <w:proofErr w:type="spellEnd"/>
      <w:r w:rsidR="00EF7E99">
        <w:rPr>
          <w:rFonts w:ascii="Times New Roman" w:hAnsi="Times New Roman"/>
          <w:b/>
        </w:rPr>
        <w:t xml:space="preserve"> International, 2024</w:t>
      </w:r>
      <w:r w:rsidR="00EF7E99">
        <w:rPr>
          <w:rFonts w:ascii="Times New Roman" w:hAnsi="Times New Roman"/>
        </w:rPr>
        <w:t xml:space="preserve">). After the implementation of conservation measures, the decline was halted in the core breeding sites of the species. Only four breeding sites in </w:t>
      </w:r>
      <w:smartTag w:uri="urn:schemas-microsoft-com:office:smarttags" w:element="country-region">
        <w:r w:rsidR="00EF7E99">
          <w:rPr>
            <w:rFonts w:ascii="Times New Roman" w:hAnsi="Times New Roman"/>
          </w:rPr>
          <w:t>Belarus</w:t>
        </w:r>
      </w:smartTag>
      <w:r w:rsidR="00EF7E99">
        <w:rPr>
          <w:rFonts w:ascii="Times New Roman" w:hAnsi="Times New Roman"/>
        </w:rPr>
        <w:t xml:space="preserve">, </w:t>
      </w:r>
      <w:smartTag w:uri="urn:schemas-microsoft-com:office:smarttags" w:element="country-region">
        <w:r w:rsidR="00EF7E99">
          <w:rPr>
            <w:rFonts w:ascii="Times New Roman" w:hAnsi="Times New Roman"/>
          </w:rPr>
          <w:t>Poland</w:t>
        </w:r>
      </w:smartTag>
      <w:r w:rsidR="00EF7E99">
        <w:rPr>
          <w:rFonts w:ascii="Times New Roman" w:hAnsi="Times New Roman"/>
        </w:rPr>
        <w:t xml:space="preserve"> and </w:t>
      </w:r>
      <w:smartTag w:uri="urn:schemas-microsoft-com:office:smarttags" w:element="country-region">
        <w:smartTag w:uri="urn:schemas-microsoft-com:office:smarttags" w:element="place">
          <w:r w:rsidR="00EF7E99">
            <w:rPr>
              <w:rFonts w:ascii="Times New Roman" w:hAnsi="Times New Roman"/>
            </w:rPr>
            <w:t>Ukraine</w:t>
          </w:r>
        </w:smartTag>
      </w:smartTag>
      <w:r w:rsidR="00EF7E99">
        <w:rPr>
          <w:rFonts w:ascii="Times New Roman" w:hAnsi="Times New Roman"/>
        </w:rPr>
        <w:t xml:space="preserve"> hold 75% of the entire world population of about 11,000 singing males (</w:t>
      </w:r>
      <w:r w:rsidR="00EF7E99">
        <w:rPr>
          <w:rFonts w:ascii="Times New Roman" w:hAnsi="Times New Roman"/>
          <w:b/>
        </w:rPr>
        <w:t xml:space="preserve">Flade et al., 2018). </w:t>
      </w:r>
      <w:commentRangeStart w:id="222"/>
      <w:r w:rsidR="00EF7E99">
        <w:rPr>
          <w:rFonts w:ascii="Times New Roman" w:hAnsi="Times New Roman"/>
        </w:rPr>
        <w:t xml:space="preserve">In peripheral breeding sites, however the decline continues and the westernmost population in </w:t>
      </w:r>
      <w:smartTag w:uri="urn:schemas-microsoft-com:office:smarttags" w:element="country-region">
        <w:r w:rsidR="00EF7E99">
          <w:rPr>
            <w:rFonts w:ascii="Times New Roman" w:hAnsi="Times New Roman"/>
          </w:rPr>
          <w:t>Germany</w:t>
        </w:r>
      </w:smartTag>
      <w:r w:rsidR="00EF7E99">
        <w:rPr>
          <w:rFonts w:ascii="Times New Roman" w:hAnsi="Times New Roman"/>
        </w:rPr>
        <w:t xml:space="preserve"> and northwestern </w:t>
      </w:r>
      <w:smartTag w:uri="urn:schemas-microsoft-com:office:smarttags" w:element="country-region">
        <w:smartTag w:uri="urn:schemas-microsoft-com:office:smarttags" w:element="place">
          <w:r w:rsidR="00EF7E99">
            <w:rPr>
              <w:rFonts w:ascii="Times New Roman" w:hAnsi="Times New Roman"/>
            </w:rPr>
            <w:t>Poland</w:t>
          </w:r>
        </w:smartTag>
      </w:smartTag>
      <w:r w:rsidR="00EF7E99">
        <w:rPr>
          <w:rFonts w:ascii="Times New Roman" w:hAnsi="Times New Roman"/>
        </w:rPr>
        <w:t xml:space="preserve"> (hereafter Pomeranian population) is currently threatened with extinction</w:t>
      </w:r>
      <w:commentRangeEnd w:id="222"/>
      <w:r w:rsidR="00EF7E99">
        <w:rPr>
          <w:rStyle w:val="CommentReference"/>
        </w:rPr>
        <w:commentReference w:id="222"/>
      </w:r>
      <w:r w:rsidR="00EF7E99">
        <w:rPr>
          <w:rFonts w:ascii="Times New Roman" w:hAnsi="Times New Roman"/>
        </w:rPr>
        <w:t xml:space="preserve">. Recently, a pilot study demonstrated the successful translocation of </w:t>
      </w:r>
      <w:commentRangeStart w:id="223"/>
      <w:ins w:id="224" w:author="Susanne" w:date="2024-11-25T08:22:00Z">
        <w:del w:id="225" w:author="Steffen Oppel" w:date="2025-01-17T08:47:00Z">
          <w:r w:rsidR="00EF7E99" w:rsidDel="00B513F2">
            <w:rPr>
              <w:rFonts w:ascii="Times New Roman" w:hAnsi="Times New Roman"/>
            </w:rPr>
            <w:delText>unfledged</w:delText>
          </w:r>
        </w:del>
      </w:ins>
      <w:ins w:id="226" w:author="Steffen Oppel" w:date="2025-01-17T08:47:00Z">
        <w:r w:rsidR="00B513F2">
          <w:rPr>
            <w:rFonts w:ascii="Times New Roman" w:hAnsi="Times New Roman"/>
          </w:rPr>
          <w:t>young</w:t>
        </w:r>
      </w:ins>
      <w:ins w:id="227" w:author="Susanne" w:date="2024-11-25T08:22:00Z">
        <w:r w:rsidR="00EF7E99">
          <w:rPr>
            <w:rFonts w:ascii="Times New Roman" w:hAnsi="Times New Roman"/>
          </w:rPr>
          <w:t xml:space="preserve"> </w:t>
        </w:r>
      </w:ins>
      <w:r w:rsidR="00EF7E99">
        <w:rPr>
          <w:rFonts w:ascii="Times New Roman" w:hAnsi="Times New Roman"/>
        </w:rPr>
        <w:t>Aquatic Warbler</w:t>
      </w:r>
      <w:del w:id="228" w:author="Steffen Oppel" w:date="2025-01-17T08:47:00Z">
        <w:r w:rsidR="00EF7E99" w:rsidDel="00B513F2">
          <w:rPr>
            <w:rFonts w:ascii="Times New Roman" w:hAnsi="Times New Roman"/>
          </w:rPr>
          <w:delText xml:space="preserve"> chick</w:delText>
        </w:r>
      </w:del>
      <w:r w:rsidR="00EF7E99">
        <w:rPr>
          <w:rFonts w:ascii="Times New Roman" w:hAnsi="Times New Roman"/>
        </w:rPr>
        <w:t>s</w:t>
      </w:r>
      <w:ins w:id="229" w:author="Susanne" w:date="2024-11-25T08:22:00Z">
        <w:r w:rsidR="00EF7E99">
          <w:rPr>
            <w:rFonts w:ascii="Times New Roman" w:hAnsi="Times New Roman"/>
          </w:rPr>
          <w:t xml:space="preserve"> </w:t>
        </w:r>
      </w:ins>
      <w:commentRangeEnd w:id="223"/>
      <w:r w:rsidR="00B513F2">
        <w:rPr>
          <w:rStyle w:val="CommentReference"/>
        </w:rPr>
        <w:commentReference w:id="223"/>
      </w:r>
      <w:ins w:id="230" w:author="Susanne" w:date="2024-11-25T08:22:00Z">
        <w:r w:rsidR="00EF7E99">
          <w:rPr>
            <w:rFonts w:ascii="Times New Roman" w:hAnsi="Times New Roman"/>
          </w:rPr>
          <w:t>prior to their first migration</w:t>
        </w:r>
      </w:ins>
      <w:r w:rsidR="00EF7E99">
        <w:rPr>
          <w:rFonts w:ascii="Times New Roman" w:hAnsi="Times New Roman"/>
        </w:rPr>
        <w:t xml:space="preserve"> from Belarus to Lithuania (</w:t>
      </w:r>
      <w:proofErr w:type="spellStart"/>
      <w:r w:rsidR="00EF7E99">
        <w:rPr>
          <w:rFonts w:ascii="Times New Roman" w:hAnsi="Times New Roman"/>
          <w:b/>
          <w:shd w:val="clear" w:color="auto" w:fill="FFFF00"/>
        </w:rPr>
        <w:t>Morkvėnas</w:t>
      </w:r>
      <w:proofErr w:type="spellEnd"/>
      <w:r w:rsidR="00EF7E99">
        <w:rPr>
          <w:rFonts w:ascii="Times New Roman" w:hAnsi="Times New Roman"/>
          <w:b/>
          <w:shd w:val="clear" w:color="auto" w:fill="FFFF00"/>
        </w:rPr>
        <w:t xml:space="preserve"> et al., 2025</w:t>
      </w:r>
      <w:r w:rsidR="00EF7E99">
        <w:rPr>
          <w:rFonts w:ascii="Times New Roman" w:hAnsi="Times New Roman"/>
        </w:rPr>
        <w:t xml:space="preserve">). </w:t>
      </w:r>
      <w:ins w:id="231" w:author="Steffen Oppel" w:date="2025-01-17T08:49:00Z">
        <w:r w:rsidR="00B513F2">
          <w:rPr>
            <w:rFonts w:ascii="Times New Roman" w:hAnsi="Times New Roman"/>
          </w:rPr>
          <w:t xml:space="preserve">Following this trial, </w:t>
        </w:r>
      </w:ins>
      <w:del w:id="232" w:author="Steffen Oppel" w:date="2025-01-17T08:49:00Z">
        <w:r w:rsidR="00EF7E99" w:rsidDel="00B513F2">
          <w:rPr>
            <w:rFonts w:ascii="Times New Roman" w:hAnsi="Times New Roman"/>
          </w:rPr>
          <w:delText xml:space="preserve">In 2023, </w:delText>
        </w:r>
      </w:del>
      <w:r w:rsidR="00EF7E99">
        <w:rPr>
          <w:rFonts w:ascii="Times New Roman" w:hAnsi="Times New Roman"/>
        </w:rPr>
        <w:t xml:space="preserve">the first translocation </w:t>
      </w:r>
      <w:del w:id="233" w:author="Steffen Oppel" w:date="2025-01-17T08:49:00Z">
        <w:r w:rsidR="00EF7E99" w:rsidDel="00F0468F">
          <w:rPr>
            <w:rFonts w:ascii="Times New Roman" w:hAnsi="Times New Roman"/>
          </w:rPr>
          <w:delText xml:space="preserve">of chicks </w:delText>
        </w:r>
      </w:del>
      <w:r w:rsidR="00EF7E99">
        <w:rPr>
          <w:rFonts w:ascii="Times New Roman" w:hAnsi="Times New Roman"/>
        </w:rPr>
        <w:t xml:space="preserve">from the core breeding sites started the </w:t>
      </w:r>
      <w:del w:id="234" w:author="admin" w:date="2024-10-18T10:57:00Z">
        <w:r w:rsidR="00EF7E99" w:rsidDel="006B3FD0">
          <w:rPr>
            <w:rFonts w:ascii="Times New Roman" w:hAnsi="Times New Roman"/>
          </w:rPr>
          <w:delText>reintroduction within</w:delText>
        </w:r>
      </w:del>
      <w:ins w:id="235" w:author="admin" w:date="2024-10-18T10:57:00Z">
        <w:r w:rsidR="00EF7E99">
          <w:rPr>
            <w:rFonts w:ascii="Times New Roman" w:hAnsi="Times New Roman"/>
          </w:rPr>
          <w:t>reinforcement of</w:t>
        </w:r>
      </w:ins>
      <w:r w:rsidR="00EF7E99">
        <w:rPr>
          <w:rFonts w:ascii="Times New Roman" w:hAnsi="Times New Roman"/>
        </w:rPr>
        <w:t xml:space="preserve"> the Pomeranian population</w:t>
      </w:r>
      <w:ins w:id="236" w:author="Steffen Oppel" w:date="2025-01-17T08:49:00Z">
        <w:r w:rsidR="00F0468F">
          <w:rPr>
            <w:rFonts w:ascii="Times New Roman" w:hAnsi="Times New Roman"/>
          </w:rPr>
          <w:t xml:space="preserve"> in 2023</w:t>
        </w:r>
      </w:ins>
      <w:r w:rsidR="00EF7E99">
        <w:rPr>
          <w:rFonts w:ascii="Times New Roman" w:hAnsi="Times New Roman"/>
        </w:rPr>
        <w:t>.</w:t>
      </w:r>
    </w:p>
    <w:p w14:paraId="2D0DF3D4" w14:textId="6D88A01B" w:rsidR="00EF7E99" w:rsidRDefault="00EF7E99" w:rsidP="00CB73ED">
      <w:pPr>
        <w:spacing w:after="0" w:line="480" w:lineRule="auto"/>
        <w:jc w:val="both"/>
        <w:rPr>
          <w:rFonts w:ascii="Times New Roman" w:hAnsi="Times New Roman"/>
        </w:rPr>
      </w:pPr>
      <w:del w:id="237" w:author="Steffen Oppel" w:date="2025-01-21T16:11:00Z">
        <w:r w:rsidDel="006C6AB9">
          <w:rPr>
            <w:rFonts w:ascii="Times New Roman" w:hAnsi="Times New Roman"/>
          </w:rPr>
          <w:delText>In this study, w</w:delText>
        </w:r>
      </w:del>
      <w:ins w:id="238" w:author="Steffen Oppel" w:date="2025-01-21T16:11:00Z">
        <w:r w:rsidR="006C6AB9">
          <w:rPr>
            <w:rFonts w:ascii="Times New Roman" w:hAnsi="Times New Roman"/>
          </w:rPr>
          <w:t>W</w:t>
        </w:r>
      </w:ins>
      <w:r>
        <w:rPr>
          <w:rFonts w:ascii="Times New Roman" w:hAnsi="Times New Roman"/>
        </w:rPr>
        <w:t xml:space="preserve">e </w:t>
      </w:r>
      <w:del w:id="239" w:author="Steffen Oppel" w:date="2025-01-21T10:00:00Z">
        <w:r w:rsidDel="005945A3">
          <w:rPr>
            <w:rFonts w:ascii="Times New Roman" w:hAnsi="Times New Roman"/>
          </w:rPr>
          <w:delText xml:space="preserve">aim to </w:delText>
        </w:r>
        <w:commentRangeStart w:id="240"/>
        <w:commentRangeStart w:id="241"/>
        <w:r w:rsidDel="005945A3">
          <w:rPr>
            <w:rFonts w:ascii="Times New Roman" w:hAnsi="Times New Roman"/>
          </w:rPr>
          <w:delText>analyse the</w:delText>
        </w:r>
      </w:del>
      <w:ins w:id="242" w:author="Susanne" w:date="2025-01-10T14:40:00Z">
        <w:del w:id="243" w:author="Steffen Oppel" w:date="2025-01-21T10:00:00Z">
          <w:r w:rsidDel="005945A3">
            <w:rPr>
              <w:rFonts w:ascii="Times New Roman" w:hAnsi="Times New Roman"/>
            </w:rPr>
            <w:delText>identify</w:delText>
          </w:r>
        </w:del>
      </w:ins>
      <w:ins w:id="244" w:author="Steffen Oppel" w:date="2025-01-21T10:00:00Z">
        <w:r w:rsidR="005945A3">
          <w:rPr>
            <w:rFonts w:ascii="Times New Roman" w:hAnsi="Times New Roman"/>
          </w:rPr>
          <w:t xml:space="preserve">first </w:t>
        </w:r>
        <w:r w:rsidR="00FA1F93">
          <w:rPr>
            <w:rFonts w:ascii="Times New Roman" w:hAnsi="Times New Roman"/>
          </w:rPr>
          <w:t>try to estimate which</w:t>
        </w:r>
      </w:ins>
      <w:r>
        <w:rPr>
          <w:rFonts w:ascii="Times New Roman" w:hAnsi="Times New Roman"/>
        </w:rPr>
        <w:t xml:space="preserve"> demographic </w:t>
      </w:r>
      <w:del w:id="245" w:author="Steffen Oppel" w:date="2025-01-21T10:00:00Z">
        <w:r w:rsidDel="00FA1F93">
          <w:rPr>
            <w:rFonts w:ascii="Times New Roman" w:hAnsi="Times New Roman"/>
          </w:rPr>
          <w:delText xml:space="preserve">drivers </w:delText>
        </w:r>
      </w:del>
      <w:ins w:id="246" w:author="Steffen Oppel" w:date="2025-01-21T10:00:00Z">
        <w:r w:rsidR="00FA1F93">
          <w:rPr>
            <w:rFonts w:ascii="Times New Roman" w:hAnsi="Times New Roman"/>
          </w:rPr>
          <w:t>parameters may have contributed</w:t>
        </w:r>
      </w:ins>
      <w:ins w:id="247" w:author="Steffen Oppel" w:date="2025-01-21T10:01:00Z">
        <w:r w:rsidR="00FA1F93">
          <w:rPr>
            <w:rFonts w:ascii="Times New Roman" w:hAnsi="Times New Roman"/>
          </w:rPr>
          <w:t xml:space="preserve"> to</w:t>
        </w:r>
      </w:ins>
      <w:del w:id="248" w:author="Steffen Oppel" w:date="2025-01-21T10:01:00Z">
        <w:r w:rsidDel="00FA1F93">
          <w:rPr>
            <w:rFonts w:ascii="Times New Roman" w:hAnsi="Times New Roman"/>
          </w:rPr>
          <w:delText>behind</w:delText>
        </w:r>
      </w:del>
      <w:r>
        <w:rPr>
          <w:rFonts w:ascii="Times New Roman" w:hAnsi="Times New Roman"/>
        </w:rPr>
        <w:t xml:space="preserve"> the </w:t>
      </w:r>
      <w:del w:id="249" w:author="Susanne" w:date="2025-01-10T14:40:00Z">
        <w:r w:rsidDel="00CB73ED">
          <w:rPr>
            <w:rFonts w:ascii="Times New Roman" w:hAnsi="Times New Roman"/>
          </w:rPr>
          <w:delText>f</w:delText>
        </w:r>
      </w:del>
      <w:del w:id="250" w:author="Susanne" w:date="2025-01-10T14:41:00Z">
        <w:r w:rsidDel="00CB73ED">
          <w:rPr>
            <w:rFonts w:ascii="Times New Roman" w:hAnsi="Times New Roman"/>
          </w:rPr>
          <w:delText xml:space="preserve">ast </w:delText>
        </w:r>
      </w:del>
      <w:r>
        <w:rPr>
          <w:rFonts w:ascii="Times New Roman" w:hAnsi="Times New Roman"/>
        </w:rPr>
        <w:t xml:space="preserve">decline of the Pomeranian population of Aquatic Warblers using </w:t>
      </w:r>
      <w:del w:id="251" w:author="Steffen Oppel" w:date="2025-01-21T10:01:00Z">
        <w:r w:rsidDel="00FA1F93">
          <w:rPr>
            <w:rFonts w:ascii="Times New Roman" w:hAnsi="Times New Roman"/>
          </w:rPr>
          <w:delText xml:space="preserve">a population viability analysis in retrospective to compare predictions with </w:delText>
        </w:r>
      </w:del>
      <w:r>
        <w:rPr>
          <w:rFonts w:ascii="Times New Roman" w:hAnsi="Times New Roman"/>
        </w:rPr>
        <w:t>observed count data</w:t>
      </w:r>
      <w:commentRangeEnd w:id="240"/>
      <w:r>
        <w:rPr>
          <w:rStyle w:val="CommentReference"/>
        </w:rPr>
        <w:commentReference w:id="240"/>
      </w:r>
      <w:commentRangeEnd w:id="241"/>
      <w:r w:rsidR="007C66FE">
        <w:rPr>
          <w:rStyle w:val="CommentReference"/>
        </w:rPr>
        <w:commentReference w:id="241"/>
      </w:r>
      <w:r>
        <w:rPr>
          <w:rFonts w:ascii="Times New Roman" w:hAnsi="Times New Roman"/>
        </w:rPr>
        <w:t xml:space="preserve">. </w:t>
      </w:r>
      <w:del w:id="252" w:author="Steffen Oppel" w:date="2025-01-21T10:01:00Z">
        <w:r w:rsidDel="00FA1F93">
          <w:rPr>
            <w:rFonts w:ascii="Times New Roman" w:hAnsi="Times New Roman"/>
          </w:rPr>
          <w:delText>Furthermore, w</w:delText>
        </w:r>
      </w:del>
      <w:ins w:id="253" w:author="Steffen Oppel" w:date="2025-01-21T10:01:00Z">
        <w:r w:rsidR="00FA1F93">
          <w:rPr>
            <w:rFonts w:ascii="Times New Roman" w:hAnsi="Times New Roman"/>
          </w:rPr>
          <w:t>W</w:t>
        </w:r>
      </w:ins>
      <w:r>
        <w:rPr>
          <w:rFonts w:ascii="Times New Roman" w:hAnsi="Times New Roman"/>
        </w:rPr>
        <w:t xml:space="preserve">e </w:t>
      </w:r>
      <w:ins w:id="254" w:author="Steffen Oppel" w:date="2025-01-21T10:01:00Z">
        <w:r w:rsidR="00FA1F93">
          <w:rPr>
            <w:rFonts w:ascii="Times New Roman" w:hAnsi="Times New Roman"/>
          </w:rPr>
          <w:t xml:space="preserve">then </w:t>
        </w:r>
      </w:ins>
      <w:r>
        <w:rPr>
          <w:rFonts w:ascii="Times New Roman" w:hAnsi="Times New Roman"/>
        </w:rPr>
        <w:t xml:space="preserve">used the </w:t>
      </w:r>
      <w:del w:id="255" w:author="Steffen Oppel" w:date="2025-01-21T10:01:00Z">
        <w:r w:rsidDel="00FA1F93">
          <w:rPr>
            <w:rFonts w:ascii="Times New Roman" w:hAnsi="Times New Roman"/>
          </w:rPr>
          <w:delText xml:space="preserve">developed </w:delText>
        </w:r>
      </w:del>
      <w:ins w:id="256" w:author="Steffen Oppel" w:date="2025-01-21T10:01:00Z">
        <w:r w:rsidR="00FA1F93">
          <w:rPr>
            <w:rFonts w:ascii="Times New Roman" w:hAnsi="Times New Roman"/>
          </w:rPr>
          <w:t>esti</w:t>
        </w:r>
      </w:ins>
      <w:ins w:id="257" w:author="Steffen Oppel" w:date="2025-01-21T10:02:00Z">
        <w:r w:rsidR="00FA1F93">
          <w:rPr>
            <w:rFonts w:ascii="Times New Roman" w:hAnsi="Times New Roman"/>
          </w:rPr>
          <w:t xml:space="preserve">mated parameters in a </w:t>
        </w:r>
      </w:ins>
      <w:r>
        <w:rPr>
          <w:rFonts w:ascii="Times New Roman" w:hAnsi="Times New Roman"/>
        </w:rPr>
        <w:t xml:space="preserve">population </w:t>
      </w:r>
      <w:del w:id="258" w:author="Steffen Oppel" w:date="2025-01-17T08:50:00Z">
        <w:r w:rsidDel="00930135">
          <w:rPr>
            <w:rFonts w:ascii="Times New Roman" w:hAnsi="Times New Roman"/>
          </w:rPr>
          <w:delText xml:space="preserve">viability </w:delText>
        </w:r>
      </w:del>
      <w:r>
        <w:rPr>
          <w:rFonts w:ascii="Times New Roman" w:hAnsi="Times New Roman"/>
        </w:rPr>
        <w:t xml:space="preserve">model to </w:t>
      </w:r>
      <w:del w:id="259" w:author="Steffen Oppel" w:date="2025-01-21T10:02:00Z">
        <w:r w:rsidDel="00FA1F93">
          <w:rPr>
            <w:rFonts w:ascii="Times New Roman" w:hAnsi="Times New Roman"/>
          </w:rPr>
          <w:delText xml:space="preserve">reveal </w:delText>
        </w:r>
      </w:del>
      <w:ins w:id="260" w:author="Steffen Oppel" w:date="2025-01-21T10:02:00Z">
        <w:r w:rsidR="00FA1F93">
          <w:rPr>
            <w:rFonts w:ascii="Times New Roman" w:hAnsi="Times New Roman"/>
          </w:rPr>
          <w:t>project future population trajectories under different conservation management scenarios</w:t>
        </w:r>
      </w:ins>
      <w:ins w:id="261" w:author="Steffen Oppel" w:date="2025-01-21T10:04:00Z">
        <w:r w:rsidR="00D01377">
          <w:rPr>
            <w:rFonts w:ascii="Times New Roman" w:hAnsi="Times New Roman"/>
          </w:rPr>
          <w:t>, specifically</w:t>
        </w:r>
      </w:ins>
      <w:ins w:id="262" w:author="Steffen Oppel" w:date="2025-01-21T10:05:00Z">
        <w:r w:rsidR="00D01377">
          <w:rPr>
            <w:rFonts w:ascii="Times New Roman" w:hAnsi="Times New Roman"/>
          </w:rPr>
          <w:t xml:space="preserve"> to investigate for</w:t>
        </w:r>
      </w:ins>
      <w:ins w:id="263" w:author="Steffen Oppel" w:date="2025-01-21T10:02:00Z">
        <w:r w:rsidR="00FA1F93">
          <w:rPr>
            <w:rFonts w:ascii="Times New Roman" w:hAnsi="Times New Roman"/>
          </w:rPr>
          <w:t xml:space="preserve"> </w:t>
        </w:r>
      </w:ins>
      <w:r>
        <w:rPr>
          <w:rFonts w:ascii="Times New Roman" w:hAnsi="Times New Roman"/>
        </w:rPr>
        <w:t xml:space="preserve">how many years </w:t>
      </w:r>
      <w:del w:id="264" w:author="Steffen Oppel" w:date="2025-01-21T10:05:00Z">
        <w:r w:rsidDel="00D01377">
          <w:rPr>
            <w:rFonts w:ascii="Times New Roman" w:hAnsi="Times New Roman"/>
          </w:rPr>
          <w:delText xml:space="preserve">of </w:delText>
        </w:r>
      </w:del>
      <w:r>
        <w:rPr>
          <w:rFonts w:ascii="Times New Roman" w:hAnsi="Times New Roman"/>
        </w:rPr>
        <w:t xml:space="preserve">releases </w:t>
      </w:r>
      <w:del w:id="265" w:author="Steffen Oppel" w:date="2025-01-17T08:50:00Z">
        <w:r w:rsidDel="00930135">
          <w:rPr>
            <w:rFonts w:ascii="Times New Roman" w:hAnsi="Times New Roman"/>
          </w:rPr>
          <w:delText xml:space="preserve">are </w:delText>
        </w:r>
      </w:del>
      <w:ins w:id="266" w:author="Steffen Oppel" w:date="2025-01-21T10:05:00Z">
        <w:r w:rsidR="00D01377">
          <w:rPr>
            <w:rFonts w:ascii="Times New Roman" w:hAnsi="Times New Roman"/>
          </w:rPr>
          <w:t>would</w:t>
        </w:r>
      </w:ins>
      <w:ins w:id="267" w:author="Steffen Oppel" w:date="2025-01-17T08:50:00Z">
        <w:r w:rsidR="00930135">
          <w:rPr>
            <w:rFonts w:ascii="Times New Roman" w:hAnsi="Times New Roman"/>
          </w:rPr>
          <w:t xml:space="preserve"> be </w:t>
        </w:r>
      </w:ins>
      <w:r>
        <w:rPr>
          <w:rFonts w:ascii="Times New Roman" w:hAnsi="Times New Roman"/>
        </w:rPr>
        <w:t xml:space="preserve">needed to establish a stable population </w:t>
      </w:r>
      <w:del w:id="268" w:author="Susanne" w:date="2025-01-10T14:39:00Z">
        <w:r w:rsidDel="00E347C3">
          <w:rPr>
            <w:rFonts w:ascii="Times New Roman" w:hAnsi="Times New Roman"/>
          </w:rPr>
          <w:delText xml:space="preserve">under different demographic scenarios </w:delText>
        </w:r>
      </w:del>
      <w:r>
        <w:rPr>
          <w:rFonts w:ascii="Times New Roman" w:hAnsi="Times New Roman"/>
        </w:rPr>
        <w:t xml:space="preserve">and </w:t>
      </w:r>
      <w:del w:id="269" w:author="Jaume Badia" w:date="2025-01-15T20:08:00Z">
        <w:r w:rsidDel="007C66FE">
          <w:rPr>
            <w:rFonts w:ascii="Times New Roman" w:hAnsi="Times New Roman"/>
          </w:rPr>
          <w:delText xml:space="preserve">if </w:delText>
        </w:r>
      </w:del>
      <w:ins w:id="270" w:author="Jaume Badia" w:date="2025-01-15T20:08:00Z">
        <w:r w:rsidR="007C66FE">
          <w:rPr>
            <w:rFonts w:ascii="Times New Roman" w:hAnsi="Times New Roman"/>
          </w:rPr>
          <w:t xml:space="preserve">whether </w:t>
        </w:r>
      </w:ins>
      <w:r>
        <w:rPr>
          <w:rFonts w:ascii="Times New Roman" w:hAnsi="Times New Roman"/>
        </w:rPr>
        <w:t>additional conservation measures such as habitat restoration</w:t>
      </w:r>
      <w:ins w:id="271" w:author="Susanne" w:date="2025-01-10T14:39:00Z">
        <w:r>
          <w:rPr>
            <w:rFonts w:ascii="Times New Roman" w:hAnsi="Times New Roman"/>
          </w:rPr>
          <w:t xml:space="preserve"> and</w:t>
        </w:r>
      </w:ins>
      <w:ins w:id="272" w:author="Susanne" w:date="2025-01-13T14:47:00Z">
        <w:r>
          <w:rPr>
            <w:rFonts w:ascii="Times New Roman" w:hAnsi="Times New Roman"/>
          </w:rPr>
          <w:t xml:space="preserve"> </w:t>
        </w:r>
        <w:del w:id="273" w:author="Steffen Oppel" w:date="2025-01-17T08:50:00Z">
          <w:r w:rsidDel="00930135">
            <w:rPr>
              <w:rFonts w:ascii="Times New Roman" w:hAnsi="Times New Roman"/>
            </w:rPr>
            <w:delText>an</w:delText>
          </w:r>
        </w:del>
      </w:ins>
      <w:ins w:id="274" w:author="Susanne" w:date="2025-01-10T14:39:00Z">
        <w:del w:id="275" w:author="Steffen Oppel" w:date="2025-01-17T08:50:00Z">
          <w:r w:rsidDel="00930135">
            <w:rPr>
              <w:rFonts w:ascii="Times New Roman" w:hAnsi="Times New Roman"/>
            </w:rPr>
            <w:delText xml:space="preserve"> </w:delText>
          </w:r>
        </w:del>
        <w:r>
          <w:rPr>
            <w:rFonts w:ascii="Times New Roman" w:hAnsi="Times New Roman"/>
          </w:rPr>
          <w:t xml:space="preserve">improvements in survival </w:t>
        </w:r>
        <w:del w:id="276" w:author="Steffen Oppel" w:date="2025-01-21T10:05:00Z">
          <w:r w:rsidDel="00D01377">
            <w:rPr>
              <w:rFonts w:ascii="Times New Roman" w:hAnsi="Times New Roman"/>
            </w:rPr>
            <w:delText>are</w:delText>
          </w:r>
        </w:del>
      </w:ins>
      <w:ins w:id="277" w:author="Steffen Oppel" w:date="2025-01-21T10:05:00Z">
        <w:r w:rsidR="00D01377">
          <w:rPr>
            <w:rFonts w:ascii="Times New Roman" w:hAnsi="Times New Roman"/>
          </w:rPr>
          <w:t>would be</w:t>
        </w:r>
      </w:ins>
      <w:ins w:id="278" w:author="Susanne" w:date="2025-01-10T14:39:00Z">
        <w:r>
          <w:rPr>
            <w:rFonts w:ascii="Times New Roman" w:hAnsi="Times New Roman"/>
          </w:rPr>
          <w:t xml:space="preserve"> </w:t>
        </w:r>
      </w:ins>
      <w:ins w:id="279" w:author="Susanne" w:date="2025-01-10T14:43:00Z">
        <w:r>
          <w:rPr>
            <w:rFonts w:ascii="Times New Roman" w:hAnsi="Times New Roman"/>
          </w:rPr>
          <w:t>required</w:t>
        </w:r>
      </w:ins>
      <w:ins w:id="280" w:author="Susanne" w:date="2025-01-10T14:39:00Z">
        <w:r>
          <w:rPr>
            <w:rFonts w:ascii="Times New Roman" w:hAnsi="Times New Roman"/>
          </w:rPr>
          <w:t xml:space="preserve"> to </w:t>
        </w:r>
      </w:ins>
      <w:ins w:id="281" w:author="Susanne" w:date="2025-01-10T14:40:00Z">
        <w:r>
          <w:rPr>
            <w:rFonts w:ascii="Times New Roman" w:hAnsi="Times New Roman"/>
          </w:rPr>
          <w:t>achieve</w:t>
        </w:r>
      </w:ins>
      <w:del w:id="282" w:author="Susanne" w:date="2025-01-10T14:39:00Z">
        <w:r w:rsidDel="00E347C3">
          <w:rPr>
            <w:rFonts w:ascii="Times New Roman" w:hAnsi="Times New Roman"/>
          </w:rPr>
          <w:delText xml:space="preserve"> can positively affect</w:delText>
        </w:r>
      </w:del>
      <w:r>
        <w:rPr>
          <w:rFonts w:ascii="Times New Roman" w:hAnsi="Times New Roman"/>
        </w:rPr>
        <w:t xml:space="preserve"> population persistence. Our results </w:t>
      </w:r>
      <w:del w:id="283" w:author="Steffen Oppel" w:date="2025-01-21T10:03:00Z">
        <w:r w:rsidDel="00345971">
          <w:rPr>
            <w:rFonts w:ascii="Times New Roman" w:hAnsi="Times New Roman"/>
          </w:rPr>
          <w:delText xml:space="preserve">contribute to </w:delText>
        </w:r>
      </w:del>
      <w:del w:id="284" w:author="Steffen Oppel" w:date="2025-01-17T08:50:00Z">
        <w:r w:rsidDel="00930135">
          <w:rPr>
            <w:rFonts w:ascii="Times New Roman" w:hAnsi="Times New Roman"/>
          </w:rPr>
          <w:delText>design</w:delText>
        </w:r>
      </w:del>
      <w:ins w:id="285" w:author="Steffen Oppel" w:date="2025-01-21T10:03:00Z">
        <w:r w:rsidR="00345971">
          <w:rPr>
            <w:rFonts w:ascii="Times New Roman" w:hAnsi="Times New Roman"/>
          </w:rPr>
          <w:t xml:space="preserve">can </w:t>
        </w:r>
      </w:ins>
      <w:del w:id="286" w:author="Steffen Oppel" w:date="2025-01-17T08:50:00Z">
        <w:r w:rsidDel="00930135">
          <w:rPr>
            <w:rFonts w:ascii="Times New Roman" w:hAnsi="Times New Roman"/>
          </w:rPr>
          <w:delText xml:space="preserve"> </w:delText>
        </w:r>
      </w:del>
      <w:ins w:id="287" w:author="Steffen Oppel" w:date="2025-01-17T08:50:00Z">
        <w:r w:rsidR="00930135">
          <w:rPr>
            <w:rFonts w:ascii="Times New Roman" w:hAnsi="Times New Roman"/>
          </w:rPr>
          <w:t xml:space="preserve">inform </w:t>
        </w:r>
      </w:ins>
      <w:r>
        <w:rPr>
          <w:rFonts w:ascii="Times New Roman" w:hAnsi="Times New Roman"/>
        </w:rPr>
        <w:t xml:space="preserve">the </w:t>
      </w:r>
      <w:del w:id="288" w:author="admin" w:date="2024-10-18T10:57:00Z">
        <w:r w:rsidDel="006B3FD0">
          <w:rPr>
            <w:rFonts w:ascii="Times New Roman" w:hAnsi="Times New Roman"/>
          </w:rPr>
          <w:delText xml:space="preserve">reintroduction </w:delText>
        </w:r>
      </w:del>
      <w:ins w:id="289" w:author="admin" w:date="2024-10-18T10:57:00Z">
        <w:r>
          <w:rPr>
            <w:rFonts w:ascii="Times New Roman" w:hAnsi="Times New Roman"/>
          </w:rPr>
          <w:t xml:space="preserve">reinforcement </w:t>
        </w:r>
      </w:ins>
      <w:r>
        <w:rPr>
          <w:rFonts w:ascii="Times New Roman" w:hAnsi="Times New Roman"/>
        </w:rPr>
        <w:t xml:space="preserve">process of Aquatic Warbler translocations to successfully recover the nearly extinct Pomeranian population and may </w:t>
      </w:r>
      <w:del w:id="290" w:author="Steffen Oppel" w:date="2025-01-17T08:51:00Z">
        <w:r w:rsidDel="00930135">
          <w:rPr>
            <w:rFonts w:ascii="Times New Roman" w:hAnsi="Times New Roman"/>
          </w:rPr>
          <w:delText xml:space="preserve">also </w:delText>
        </w:r>
      </w:del>
      <w:r>
        <w:rPr>
          <w:rFonts w:ascii="Times New Roman" w:hAnsi="Times New Roman"/>
        </w:rPr>
        <w:t>be useful for the conservation management of other long-distance migrating passerines.</w:t>
      </w:r>
    </w:p>
    <w:p w14:paraId="2D0DF3D5" w14:textId="77777777" w:rsidR="00EF7E99" w:rsidRDefault="00EF7E99">
      <w:pPr>
        <w:spacing w:after="0" w:line="480" w:lineRule="auto"/>
        <w:jc w:val="both"/>
        <w:rPr>
          <w:rFonts w:ascii="Times New Roman" w:hAnsi="Times New Roman"/>
        </w:rPr>
      </w:pPr>
    </w:p>
    <w:p w14:paraId="2D0DF3D6" w14:textId="77777777" w:rsidR="00EF7E99" w:rsidRDefault="00EF7E99">
      <w:pPr>
        <w:spacing w:after="0" w:line="480" w:lineRule="auto"/>
        <w:rPr>
          <w:rFonts w:ascii="Times New Roman" w:hAnsi="Times New Roman"/>
          <w:b/>
        </w:rPr>
      </w:pPr>
      <w:commentRangeStart w:id="291"/>
      <w:r>
        <w:rPr>
          <w:rFonts w:ascii="Times New Roman" w:hAnsi="Times New Roman"/>
          <w:b/>
        </w:rPr>
        <w:t>Material and methods</w:t>
      </w:r>
      <w:commentRangeEnd w:id="291"/>
      <w:r w:rsidR="00C25471">
        <w:rPr>
          <w:rStyle w:val="CommentReference"/>
        </w:rPr>
        <w:commentReference w:id="291"/>
      </w:r>
    </w:p>
    <w:p w14:paraId="2D0DF3D7" w14:textId="77777777" w:rsidR="00EF7E99" w:rsidRDefault="00EF7E99">
      <w:pPr>
        <w:spacing w:after="0" w:line="480" w:lineRule="auto"/>
        <w:rPr>
          <w:rFonts w:ascii="Times New Roman" w:hAnsi="Times New Roman"/>
          <w:b/>
        </w:rPr>
      </w:pPr>
      <w:r>
        <w:rPr>
          <w:rFonts w:ascii="Times New Roman" w:hAnsi="Times New Roman"/>
          <w:b/>
        </w:rPr>
        <w:lastRenderedPageBreak/>
        <w:t>Study population</w:t>
      </w:r>
    </w:p>
    <w:p w14:paraId="2D0DF3D8" w14:textId="576DE621" w:rsidR="00EF7E99" w:rsidRDefault="00EF7E99" w:rsidP="005033F5">
      <w:pPr>
        <w:spacing w:after="0" w:line="480" w:lineRule="auto"/>
        <w:jc w:val="both"/>
        <w:rPr>
          <w:ins w:id="292" w:author="Susanne" w:date="2025-01-13T15:41:00Z"/>
          <w:rFonts w:ascii="Times New Roman" w:hAnsi="Times New Roman"/>
        </w:rPr>
      </w:pPr>
      <w:r>
        <w:rPr>
          <w:rFonts w:ascii="Times New Roman" w:hAnsi="Times New Roman"/>
        </w:rPr>
        <w:t>The Pomeranian population of the Aquatic Warbler comprises breeding sites in northwestern Poland and northeastern Germany, which are nowadays the westernmost remnants of a once widespread European breeding range (</w:t>
      </w:r>
      <w:r>
        <w:rPr>
          <w:rFonts w:ascii="Times New Roman" w:hAnsi="Times New Roman"/>
          <w:b/>
        </w:rPr>
        <w:t>Flade et al., 2018</w:t>
      </w:r>
      <w:r>
        <w:rPr>
          <w:rFonts w:ascii="Times New Roman" w:hAnsi="Times New Roman"/>
        </w:rPr>
        <w:t xml:space="preserve">). After the successive disappearance of several breeding sites in western Poland, the Pomeranian population is now geographically isolated from core breeding sites in eastern Poland (Fig. 1). </w:t>
      </w:r>
      <w:r>
        <w:rPr>
          <w:rFonts w:ascii="Times New Roman" w:hAnsi="Times New Roman"/>
          <w:color w:val="000000"/>
        </w:rPr>
        <w:t>Aquatic Warblers show an extraordinary promiscuous breeding system with uniparental brood care by females which attempt to breed twice between May and July (</w:t>
      </w:r>
      <w:r>
        <w:rPr>
          <w:rFonts w:ascii="Times New Roman" w:hAnsi="Times New Roman"/>
          <w:b/>
          <w:color w:val="000000"/>
        </w:rPr>
        <w:t xml:space="preserve">Schulze-Hagen et al., 1999; </w:t>
      </w:r>
      <w:proofErr w:type="spellStart"/>
      <w:r>
        <w:rPr>
          <w:rFonts w:ascii="Times New Roman" w:hAnsi="Times New Roman"/>
          <w:b/>
        </w:rPr>
        <w:t>Dyrcz</w:t>
      </w:r>
      <w:proofErr w:type="spellEnd"/>
      <w:r>
        <w:rPr>
          <w:rFonts w:ascii="Times New Roman" w:hAnsi="Times New Roman"/>
          <w:b/>
          <w:color w:val="000000"/>
        </w:rPr>
        <w:t xml:space="preserve"> et al</w:t>
      </w:r>
      <w:r>
        <w:rPr>
          <w:rFonts w:ascii="Times New Roman" w:hAnsi="Times New Roman"/>
          <w:b/>
          <w:i/>
          <w:color w:val="000000"/>
        </w:rPr>
        <w:t>.</w:t>
      </w:r>
      <w:r>
        <w:rPr>
          <w:rFonts w:ascii="Times New Roman" w:hAnsi="Times New Roman"/>
          <w:b/>
          <w:color w:val="000000"/>
        </w:rPr>
        <w:t>, 2018</w:t>
      </w:r>
      <w:r>
        <w:rPr>
          <w:rFonts w:ascii="Times New Roman" w:hAnsi="Times New Roman"/>
          <w:color w:val="000000"/>
        </w:rPr>
        <w:t>). Females behave very secretive, but males sing continuously during the breeding season from exposed vegetation structures some hours before sunset to attract mates (</w:t>
      </w:r>
      <w:r>
        <w:rPr>
          <w:rFonts w:ascii="Times New Roman" w:hAnsi="Times New Roman"/>
          <w:b/>
          <w:color w:val="000000"/>
        </w:rPr>
        <w:t>Schulze-Hagen et al., 1999;</w:t>
      </w:r>
      <w:r>
        <w:rPr>
          <w:rFonts w:ascii="Times New Roman" w:hAnsi="Times New Roman"/>
          <w:b/>
        </w:rPr>
        <w:t xml:space="preserve"> </w:t>
      </w:r>
      <w:proofErr w:type="spellStart"/>
      <w:r>
        <w:rPr>
          <w:rFonts w:ascii="Times New Roman" w:hAnsi="Times New Roman"/>
          <w:b/>
        </w:rPr>
        <w:t>Dyrcz</w:t>
      </w:r>
      <w:proofErr w:type="spellEnd"/>
      <w:r>
        <w:rPr>
          <w:rFonts w:ascii="Times New Roman" w:hAnsi="Times New Roman"/>
          <w:b/>
          <w:color w:val="000000"/>
        </w:rPr>
        <w:t xml:space="preserve"> et al., 2018</w:t>
      </w:r>
      <w:r>
        <w:rPr>
          <w:rFonts w:ascii="Times New Roman" w:hAnsi="Times New Roman"/>
          <w:color w:val="000000"/>
        </w:rPr>
        <w:t xml:space="preserve">). </w:t>
      </w:r>
      <w:r>
        <w:rPr>
          <w:rFonts w:ascii="Times New Roman" w:hAnsi="Times New Roman"/>
        </w:rPr>
        <w:t>Therefore, population size is assessed by counting singing males in this species, which is also a good indicator for the number of nests (</w:t>
      </w:r>
      <w:r>
        <w:rPr>
          <w:rFonts w:ascii="Times New Roman" w:hAnsi="Times New Roman"/>
          <w:b/>
        </w:rPr>
        <w:t>Kubacka et al., 2014</w:t>
      </w:r>
      <w:r>
        <w:rPr>
          <w:rFonts w:ascii="Times New Roman" w:hAnsi="Times New Roman"/>
        </w:rPr>
        <w:t xml:space="preserve">). Counts take place at the end of May and end of June, during the peaks of the first and second breeding attempts. Comprehensive and largely synchronous annual counts were conducted with </w:t>
      </w:r>
      <w:proofErr w:type="spellStart"/>
      <w:r>
        <w:rPr>
          <w:rFonts w:ascii="Times New Roman" w:hAnsi="Times New Roman"/>
        </w:rPr>
        <w:t>standardised</w:t>
      </w:r>
      <w:proofErr w:type="spellEnd"/>
      <w:r>
        <w:rPr>
          <w:rFonts w:ascii="Times New Roman" w:hAnsi="Times New Roman"/>
        </w:rPr>
        <w:t xml:space="preserve"> methodology in Poland in 1993 and 1997 (</w:t>
      </w:r>
      <w:proofErr w:type="spellStart"/>
      <w:r>
        <w:rPr>
          <w:rFonts w:ascii="Times New Roman" w:hAnsi="Times New Roman"/>
          <w:b/>
        </w:rPr>
        <w:t>Krogulec</w:t>
      </w:r>
      <w:proofErr w:type="spellEnd"/>
      <w:r>
        <w:rPr>
          <w:rFonts w:ascii="Times New Roman" w:hAnsi="Times New Roman"/>
          <w:b/>
        </w:rPr>
        <w:t xml:space="preserve"> and Kloskowski, 2003</w:t>
      </w:r>
      <w:r>
        <w:rPr>
          <w:rFonts w:ascii="Times New Roman" w:hAnsi="Times New Roman"/>
        </w:rPr>
        <w:t>), and from 2003 onwards in the entire range of the Pomeranian population. In the remaining years only a subset of sites was counted each year. Despite conservation actions, the Pomeranian population strongly declined during the last 30 years (</w:t>
      </w:r>
      <w:r>
        <w:rPr>
          <w:rFonts w:ascii="Times New Roman" w:hAnsi="Times New Roman"/>
          <w:b/>
        </w:rPr>
        <w:t>Flade et al., 2018</w:t>
      </w:r>
      <w:r>
        <w:rPr>
          <w:rFonts w:ascii="Times New Roman" w:hAnsi="Times New Roman"/>
        </w:rPr>
        <w:t>). After a pilot study demonstrated the successful translocation of Aquatic Warbler chicks from Belarus to Lithuania (</w:t>
      </w:r>
      <w:proofErr w:type="spellStart"/>
      <w:r>
        <w:rPr>
          <w:rFonts w:ascii="Times New Roman" w:hAnsi="Times New Roman"/>
          <w:b/>
          <w:shd w:val="clear" w:color="auto" w:fill="FFFF00"/>
        </w:rPr>
        <w:t>Morkvėnas</w:t>
      </w:r>
      <w:proofErr w:type="spellEnd"/>
      <w:r>
        <w:rPr>
          <w:rFonts w:ascii="Times New Roman" w:hAnsi="Times New Roman"/>
          <w:b/>
          <w:shd w:val="clear" w:color="auto" w:fill="FFFF00"/>
        </w:rPr>
        <w:t xml:space="preserve"> et al., 2025</w:t>
      </w:r>
      <w:r>
        <w:rPr>
          <w:rFonts w:ascii="Times New Roman" w:hAnsi="Times New Roman"/>
        </w:rPr>
        <w:t xml:space="preserve">), the </w:t>
      </w:r>
      <w:commentRangeStart w:id="293"/>
      <w:del w:id="294" w:author="admin" w:date="2024-10-18T10:58:00Z">
        <w:r w:rsidDel="006B3FD0">
          <w:rPr>
            <w:rFonts w:ascii="Times New Roman" w:hAnsi="Times New Roman"/>
          </w:rPr>
          <w:delText xml:space="preserve">reintroduction </w:delText>
        </w:r>
      </w:del>
      <w:commentRangeEnd w:id="293"/>
      <w:ins w:id="295" w:author="admin" w:date="2024-10-18T10:58:00Z">
        <w:r>
          <w:rPr>
            <w:rFonts w:ascii="Times New Roman" w:hAnsi="Times New Roman"/>
          </w:rPr>
          <w:t xml:space="preserve">reinforcement </w:t>
        </w:r>
      </w:ins>
      <w:r>
        <w:rPr>
          <w:rStyle w:val="CommentReference"/>
        </w:rPr>
        <w:commentReference w:id="293"/>
      </w:r>
      <w:r>
        <w:rPr>
          <w:rFonts w:ascii="Times New Roman" w:hAnsi="Times New Roman"/>
        </w:rPr>
        <w:t>of the Pomeranian population started with the first translocation from core breeding sites in eastern Poland (</w:t>
      </w:r>
      <w:proofErr w:type="spellStart"/>
      <w:r>
        <w:rPr>
          <w:rFonts w:ascii="Times New Roman" w:hAnsi="Times New Roman"/>
        </w:rPr>
        <w:t>Biebrza</w:t>
      </w:r>
      <w:proofErr w:type="spellEnd"/>
      <w:r>
        <w:rPr>
          <w:rFonts w:ascii="Times New Roman" w:hAnsi="Times New Roman"/>
        </w:rPr>
        <w:t xml:space="preserve"> National Park) to northwestern Poland (</w:t>
      </w:r>
      <w:proofErr w:type="spellStart"/>
      <w:r>
        <w:rPr>
          <w:rFonts w:ascii="Times New Roman" w:hAnsi="Times New Roman"/>
        </w:rPr>
        <w:t>Rozwarowo</w:t>
      </w:r>
      <w:proofErr w:type="spellEnd"/>
      <w:r>
        <w:rPr>
          <w:rFonts w:ascii="Times New Roman" w:hAnsi="Times New Roman"/>
        </w:rPr>
        <w:t xml:space="preserve"> Marshes) in 2023. Further translocations to former and suitable breeding sites within the Pomeranian population range (Fig. 1) are planned during the following years</w:t>
      </w:r>
      <w:ins w:id="296" w:author="Susanne" w:date="2025-01-13T15:38:00Z">
        <w:r>
          <w:rPr>
            <w:rFonts w:ascii="Times New Roman" w:hAnsi="Times New Roman"/>
          </w:rPr>
          <w:t xml:space="preserve"> (within</w:t>
        </w:r>
      </w:ins>
      <w:ins w:id="297" w:author="Susanne" w:date="2025-01-13T15:41:00Z">
        <w:r>
          <w:rPr>
            <w:rFonts w:ascii="Times New Roman" w:hAnsi="Times New Roman"/>
          </w:rPr>
          <w:t xml:space="preserve"> </w:t>
        </w:r>
        <w:commentRangeStart w:id="298"/>
        <w:del w:id="299" w:author="Steffen Oppel" w:date="2025-01-17T11:07:00Z">
          <w:r w:rsidDel="00297CA8">
            <w:rPr>
              <w:rFonts w:ascii="Times New Roman" w:hAnsi="Times New Roman"/>
            </w:rPr>
            <w:delText>the</w:delText>
          </w:r>
        </w:del>
      </w:ins>
      <w:ins w:id="300" w:author="Susanne" w:date="2025-01-13T15:38:00Z">
        <w:del w:id="301" w:author="Steffen Oppel" w:date="2025-01-17T11:07:00Z">
          <w:r w:rsidDel="00297CA8">
            <w:rPr>
              <w:rFonts w:ascii="Times New Roman" w:hAnsi="Times New Roman"/>
            </w:rPr>
            <w:delText xml:space="preserve"> </w:delText>
          </w:r>
          <w:r w:rsidRPr="00A31C6A" w:rsidDel="00297CA8">
            <w:rPr>
              <w:rFonts w:ascii="Times New Roman" w:hAnsi="Times New Roman"/>
            </w:rPr>
            <w:delText>EU</w:delText>
          </w:r>
        </w:del>
      </w:ins>
      <w:ins w:id="302" w:author="Susanne" w:date="2025-01-13T15:41:00Z">
        <w:del w:id="303" w:author="Steffen Oppel" w:date="2025-01-17T11:07:00Z">
          <w:r w:rsidDel="00297CA8">
            <w:rPr>
              <w:rFonts w:ascii="Times New Roman" w:hAnsi="Times New Roman"/>
            </w:rPr>
            <w:delText>-</w:delText>
          </w:r>
        </w:del>
      </w:ins>
      <w:ins w:id="304" w:author="Susanne" w:date="2025-01-13T15:38:00Z">
        <w:del w:id="305" w:author="Steffen Oppel" w:date="2025-01-17T11:07:00Z">
          <w:r w:rsidRPr="00A31C6A" w:rsidDel="00297CA8">
            <w:rPr>
              <w:rFonts w:ascii="Times New Roman" w:hAnsi="Times New Roman"/>
            </w:rPr>
            <w:delText>LIFE</w:delText>
          </w:r>
        </w:del>
      </w:ins>
      <w:ins w:id="306" w:author="Susanne" w:date="2025-01-13T15:41:00Z">
        <w:del w:id="307" w:author="Steffen Oppel" w:date="2025-01-17T11:07:00Z">
          <w:r w:rsidDel="00297CA8">
            <w:rPr>
              <w:rFonts w:ascii="Times New Roman" w:hAnsi="Times New Roman"/>
            </w:rPr>
            <w:delText xml:space="preserve"> </w:delText>
          </w:r>
        </w:del>
      </w:ins>
      <w:ins w:id="308" w:author="Susanne" w:date="2025-01-13T15:38:00Z">
        <w:del w:id="309" w:author="Steffen Oppel" w:date="2025-01-17T11:07:00Z">
          <w:r w:rsidRPr="00A31C6A" w:rsidDel="00297CA8">
            <w:rPr>
              <w:rFonts w:ascii="Times New Roman" w:hAnsi="Times New Roman"/>
            </w:rPr>
            <w:delText xml:space="preserve">project “Conservation of Europe's Rarest Continental Passerine: A </w:delText>
          </w:r>
          <w:r w:rsidRPr="00A31C6A" w:rsidDel="00297CA8">
            <w:rPr>
              <w:rFonts w:ascii="Times New Roman" w:hAnsi="Times New Roman"/>
            </w:rPr>
            <w:lastRenderedPageBreak/>
            <w:delText>Transboundary Initiative for Aquatic Warbler Po</w:delText>
          </w:r>
          <w:r w:rsidDel="00297CA8">
            <w:rPr>
              <w:rFonts w:ascii="Times New Roman" w:hAnsi="Times New Roman"/>
            </w:rPr>
            <w:delText>pulation Recovery”,</w:delText>
          </w:r>
        </w:del>
      </w:ins>
      <w:ins w:id="310" w:author="Susanne" w:date="2025-01-13T15:41:00Z">
        <w:del w:id="311" w:author="Steffen Oppel" w:date="2025-01-17T11:07:00Z">
          <w:r w:rsidDel="00297CA8">
            <w:rPr>
              <w:rFonts w:ascii="Times New Roman" w:hAnsi="Times New Roman"/>
            </w:rPr>
            <w:delText xml:space="preserve"> 2024-2033, </w:delText>
          </w:r>
        </w:del>
      </w:ins>
      <w:ins w:id="312" w:author="Susanne" w:date="2025-01-13T15:38:00Z">
        <w:del w:id="313" w:author="Steffen Oppel" w:date="2025-01-17T11:07:00Z">
          <w:r w:rsidRPr="00A31C6A" w:rsidDel="00297CA8">
            <w:rPr>
              <w:rFonts w:ascii="Times New Roman" w:hAnsi="Times New Roman"/>
            </w:rPr>
            <w:delText>LIFE23-NAT-LT-LIFE4AquaticWarbler/101148281</w:delText>
          </w:r>
        </w:del>
      </w:ins>
      <w:ins w:id="314" w:author="Steffen Oppel" w:date="2025-01-17T11:07:00Z">
        <w:r w:rsidR="00297CA8">
          <w:rPr>
            <w:rFonts w:ascii="Times New Roman" w:hAnsi="Times New Roman"/>
          </w:rPr>
          <w:t>a large-scale EU-funded conservation project</w:t>
        </w:r>
        <w:commentRangeEnd w:id="298"/>
        <w:r w:rsidR="00297CA8">
          <w:rPr>
            <w:rStyle w:val="CommentReference"/>
          </w:rPr>
          <w:commentReference w:id="298"/>
        </w:r>
      </w:ins>
      <w:ins w:id="315" w:author="Susanne" w:date="2025-01-13T15:38:00Z">
        <w:r w:rsidRPr="00A31C6A">
          <w:rPr>
            <w:rFonts w:ascii="Times New Roman" w:hAnsi="Times New Roman"/>
          </w:rPr>
          <w:t>).</w:t>
        </w:r>
      </w:ins>
    </w:p>
    <w:p w14:paraId="2D0DF3D9" w14:textId="77777777" w:rsidR="00EF7E99" w:rsidRDefault="00000000" w:rsidP="00C21DB4">
      <w:pPr>
        <w:spacing w:after="0" w:line="480" w:lineRule="auto"/>
        <w:jc w:val="both"/>
        <w:rPr>
          <w:rFonts w:ascii="Times New Roman" w:hAnsi="Times New Roman"/>
        </w:rPr>
      </w:pPr>
      <w:r>
        <w:rPr>
          <w:rFonts w:ascii="Times New Roman" w:hAnsi="Times New Roman"/>
          <w:b/>
        </w:rPr>
        <w:pict w14:anchorId="2D0DF4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25pt;height:245.25pt">
            <v:imagedata r:id="rId9" o:title=""/>
          </v:shape>
        </w:pict>
      </w:r>
    </w:p>
    <w:p w14:paraId="2D0DF3DA" w14:textId="77777777" w:rsidR="00EF7E99" w:rsidRDefault="00EF7E99" w:rsidP="001408B5">
      <w:pPr>
        <w:spacing w:after="0" w:line="480" w:lineRule="auto"/>
        <w:rPr>
          <w:rFonts w:ascii="Arial" w:hAnsi="Arial" w:cs="Arial"/>
          <w:sz w:val="22"/>
        </w:rPr>
      </w:pPr>
      <w:r>
        <w:rPr>
          <w:rFonts w:ascii="Arial" w:hAnsi="Arial" w:cs="Arial"/>
          <w:b/>
          <w:sz w:val="22"/>
        </w:rPr>
        <w:t xml:space="preserve">Fig. 1. </w:t>
      </w:r>
      <w:r>
        <w:rPr>
          <w:rFonts w:ascii="Arial" w:hAnsi="Arial" w:cs="Arial"/>
          <w:sz w:val="22"/>
        </w:rPr>
        <w:t>Breeding range decline of the Aquatic Warbler</w:t>
      </w:r>
      <w:ins w:id="316" w:author="Susanne" w:date="2025-01-13T14:42:00Z">
        <w:r>
          <w:rPr>
            <w:rFonts w:ascii="Arial" w:hAnsi="Arial" w:cs="Arial"/>
            <w:sz w:val="22"/>
          </w:rPr>
          <w:t xml:space="preserve"> in Germany and Poland</w:t>
        </w:r>
      </w:ins>
      <w:r>
        <w:rPr>
          <w:rFonts w:ascii="Arial" w:hAnsi="Arial" w:cs="Arial"/>
          <w:sz w:val="22"/>
        </w:rPr>
        <w:t xml:space="preserve"> and location of potential release sites for the </w:t>
      </w:r>
      <w:del w:id="317" w:author="Susanne" w:date="2024-10-29T15:38:00Z">
        <w:r w:rsidDel="001408B5">
          <w:rPr>
            <w:rFonts w:ascii="Arial" w:hAnsi="Arial" w:cs="Arial"/>
            <w:sz w:val="22"/>
          </w:rPr>
          <w:delText xml:space="preserve">reintroduction </w:delText>
        </w:r>
      </w:del>
      <w:ins w:id="318" w:author="Susanne" w:date="2024-10-29T15:38:00Z">
        <w:r>
          <w:rPr>
            <w:rFonts w:ascii="Arial" w:hAnsi="Arial" w:cs="Arial"/>
            <w:sz w:val="22"/>
          </w:rPr>
          <w:t xml:space="preserve">reinforcement </w:t>
        </w:r>
      </w:ins>
      <w:r>
        <w:rPr>
          <w:rFonts w:ascii="Arial" w:hAnsi="Arial" w:cs="Arial"/>
          <w:sz w:val="22"/>
        </w:rPr>
        <w:t>of the Pomeranian population.</w:t>
      </w:r>
    </w:p>
    <w:p w14:paraId="2D0DF3DB" w14:textId="77777777" w:rsidR="00EF7E99" w:rsidRDefault="00EF7E99">
      <w:pPr>
        <w:spacing w:after="0" w:line="480" w:lineRule="auto"/>
        <w:rPr>
          <w:rFonts w:ascii="Times New Roman" w:hAnsi="Times New Roman"/>
          <w:b/>
        </w:rPr>
      </w:pPr>
    </w:p>
    <w:p w14:paraId="2D0DF3DC" w14:textId="50083225" w:rsidR="00EF7E99" w:rsidRDefault="00EF7E99" w:rsidP="00EA01EF">
      <w:pPr>
        <w:spacing w:after="0" w:line="480" w:lineRule="auto"/>
        <w:rPr>
          <w:rFonts w:ascii="Times New Roman" w:hAnsi="Times New Roman"/>
          <w:b/>
        </w:rPr>
      </w:pPr>
      <w:r>
        <w:rPr>
          <w:rFonts w:ascii="Times New Roman" w:hAnsi="Times New Roman"/>
          <w:b/>
        </w:rPr>
        <w:t>Demographic parameter</w:t>
      </w:r>
      <w:commentRangeStart w:id="319"/>
      <w:r>
        <w:rPr>
          <w:rFonts w:ascii="Times New Roman" w:hAnsi="Times New Roman"/>
          <w:b/>
        </w:rPr>
        <w:t>s</w:t>
      </w:r>
      <w:commentRangeEnd w:id="319"/>
      <w:r>
        <w:rPr>
          <w:rStyle w:val="CommentReference"/>
        </w:rPr>
        <w:commentReference w:id="319"/>
      </w:r>
      <w:commentRangeStart w:id="320"/>
      <w:commentRangeEnd w:id="320"/>
      <w:r>
        <w:rPr>
          <w:rStyle w:val="CommentReference"/>
        </w:rPr>
        <w:commentReference w:id="320"/>
      </w:r>
      <w:ins w:id="321" w:author="Steffen Oppel" w:date="2025-01-21T10:06:00Z">
        <w:r w:rsidR="00232CF4">
          <w:rPr>
            <w:rFonts w:ascii="Times New Roman" w:hAnsi="Times New Roman"/>
            <w:b/>
          </w:rPr>
          <w:t xml:space="preserve"> to inform population model</w:t>
        </w:r>
      </w:ins>
    </w:p>
    <w:p w14:paraId="236A0BE7" w14:textId="100CC2DA" w:rsidR="00CD40BC" w:rsidRDefault="00CD40BC" w:rsidP="00C34799">
      <w:pPr>
        <w:spacing w:after="0" w:line="480" w:lineRule="auto"/>
        <w:jc w:val="both"/>
        <w:rPr>
          <w:ins w:id="322" w:author="Steffen Oppel" w:date="2025-01-17T12:26:00Z"/>
          <w:rFonts w:ascii="Times New Roman" w:hAnsi="Times New Roman"/>
        </w:rPr>
      </w:pPr>
      <w:commentRangeStart w:id="323"/>
      <w:ins w:id="324" w:author="Steffen Oppel" w:date="2025-01-17T12:23:00Z">
        <w:r>
          <w:rPr>
            <w:rFonts w:ascii="Times New Roman" w:hAnsi="Times New Roman"/>
          </w:rPr>
          <w:t>Because the Pomeranian population is very small and has been decreasing for decades, very few</w:t>
        </w:r>
      </w:ins>
      <w:ins w:id="325" w:author="Steffen Oppel" w:date="2025-01-17T12:24:00Z">
        <w:r>
          <w:rPr>
            <w:rFonts w:ascii="Times New Roman" w:hAnsi="Times New Roman"/>
          </w:rPr>
          <w:t xml:space="preserve"> data on the survival and fecundity of Aquatic warblers exist from this population. To construct a population model and project future population trajectories, we therefo</w:t>
        </w:r>
      </w:ins>
      <w:ins w:id="326" w:author="Steffen Oppel" w:date="2025-01-17T12:25:00Z">
        <w:r>
          <w:rPr>
            <w:rFonts w:ascii="Times New Roman" w:hAnsi="Times New Roman"/>
          </w:rPr>
          <w:t>re had to adopt demographic parameters from closely related populations in Poland. These studied populations nest in similar habitat</w:t>
        </w:r>
      </w:ins>
      <w:ins w:id="327" w:author="Steffen Oppel" w:date="2025-01-21T10:16:00Z">
        <w:r w:rsidR="00D73CB4">
          <w:rPr>
            <w:rFonts w:ascii="Times New Roman" w:hAnsi="Times New Roman"/>
          </w:rPr>
          <w:t>,</w:t>
        </w:r>
      </w:ins>
      <w:ins w:id="328" w:author="Steffen Oppel" w:date="2025-01-17T12:25:00Z">
        <w:r>
          <w:rPr>
            <w:rFonts w:ascii="Times New Roman" w:hAnsi="Times New Roman"/>
          </w:rPr>
          <w:t xml:space="preserve"> </w:t>
        </w:r>
      </w:ins>
      <w:ins w:id="329" w:author="Steffen Oppel" w:date="2025-01-21T10:10:00Z">
        <w:r w:rsidR="006C4232">
          <w:rPr>
            <w:rFonts w:ascii="Times New Roman" w:hAnsi="Times New Roman"/>
          </w:rPr>
          <w:t>at</w:t>
        </w:r>
        <w:r w:rsidR="00A51D09">
          <w:rPr>
            <w:rFonts w:ascii="Times New Roman" w:hAnsi="Times New Roman"/>
          </w:rPr>
          <w:t xml:space="preserve"> </w:t>
        </w:r>
      </w:ins>
      <w:ins w:id="330" w:author="Steffen Oppel" w:date="2025-01-17T12:25:00Z">
        <w:r>
          <w:rPr>
            <w:rFonts w:ascii="Times New Roman" w:hAnsi="Times New Roman"/>
          </w:rPr>
          <w:t>similar latitude</w:t>
        </w:r>
      </w:ins>
      <w:ins w:id="331" w:author="Steffen Oppel" w:date="2025-01-21T10:16:00Z">
        <w:r w:rsidR="00D73CB4">
          <w:rPr>
            <w:rFonts w:ascii="Times New Roman" w:hAnsi="Times New Roman"/>
          </w:rPr>
          <w:t>,</w:t>
        </w:r>
      </w:ins>
      <w:ins w:id="332" w:author="Steffen Oppel" w:date="2025-01-17T12:25:00Z">
        <w:r>
          <w:rPr>
            <w:rFonts w:ascii="Times New Roman" w:hAnsi="Times New Roman"/>
          </w:rPr>
          <w:t xml:space="preserve"> follow the same migratory flyway, </w:t>
        </w:r>
      </w:ins>
      <w:ins w:id="333" w:author="Steffen Oppel" w:date="2025-01-21T10:16:00Z">
        <w:r w:rsidR="00D73CB4">
          <w:rPr>
            <w:rFonts w:ascii="Times New Roman" w:hAnsi="Times New Roman"/>
          </w:rPr>
          <w:t xml:space="preserve">and </w:t>
        </w:r>
        <w:r w:rsidR="00BC7FDF">
          <w:rPr>
            <w:rFonts w:ascii="Times New Roman" w:hAnsi="Times New Roman"/>
          </w:rPr>
          <w:t xml:space="preserve">are </w:t>
        </w:r>
      </w:ins>
      <w:ins w:id="334" w:author="Steffen Oppel" w:date="2025-01-21T10:17:00Z">
        <w:r w:rsidR="00BC7FDF">
          <w:rPr>
            <w:rFonts w:ascii="Times New Roman" w:hAnsi="Times New Roman"/>
          </w:rPr>
          <w:t xml:space="preserve">likely connected by dispersing individuals (Kubacka et al. 2024), </w:t>
        </w:r>
      </w:ins>
      <w:ins w:id="335" w:author="Steffen Oppel" w:date="2025-01-17T12:25:00Z">
        <w:r>
          <w:rPr>
            <w:rFonts w:ascii="Times New Roman" w:hAnsi="Times New Roman"/>
          </w:rPr>
          <w:t>hence</w:t>
        </w:r>
      </w:ins>
      <w:ins w:id="336" w:author="Steffen Oppel" w:date="2025-01-17T12:26:00Z">
        <w:r>
          <w:rPr>
            <w:rFonts w:ascii="Times New Roman" w:hAnsi="Times New Roman"/>
          </w:rPr>
          <w:t xml:space="preserve"> we consider it reasonable that survival and fecundity of these populations could also be realized in a restored Pomeranian population.</w:t>
        </w:r>
      </w:ins>
      <w:commentRangeEnd w:id="323"/>
      <w:ins w:id="337" w:author="Steffen Oppel" w:date="2025-01-17T12:27:00Z">
        <w:r>
          <w:rPr>
            <w:rStyle w:val="CommentReference"/>
          </w:rPr>
          <w:commentReference w:id="323"/>
        </w:r>
      </w:ins>
    </w:p>
    <w:p w14:paraId="24FB0481" w14:textId="7127089B" w:rsidR="00852380" w:rsidRDefault="00EF7E99" w:rsidP="00C34799">
      <w:pPr>
        <w:spacing w:after="0" w:line="480" w:lineRule="auto"/>
        <w:jc w:val="both"/>
        <w:rPr>
          <w:ins w:id="338" w:author="Steffen Oppel" w:date="2025-01-17T12:32:00Z"/>
          <w:rFonts w:ascii="Times New Roman" w:hAnsi="Times New Roman"/>
        </w:rPr>
      </w:pPr>
      <w:r>
        <w:rPr>
          <w:rFonts w:ascii="Times New Roman" w:hAnsi="Times New Roman"/>
        </w:rPr>
        <w:lastRenderedPageBreak/>
        <w:t xml:space="preserve">The breeding system of Aquatic Warblers was classified as </w:t>
      </w:r>
      <w:commentRangeStart w:id="339"/>
      <w:r>
        <w:rPr>
          <w:rFonts w:ascii="Times New Roman" w:hAnsi="Times New Roman"/>
        </w:rPr>
        <w:t>polygynous</w:t>
      </w:r>
      <w:commentRangeEnd w:id="339"/>
      <w:r w:rsidR="00145161">
        <w:rPr>
          <w:rStyle w:val="CommentReference"/>
        </w:rPr>
        <w:commentReference w:id="339"/>
      </w:r>
      <w:r>
        <w:rPr>
          <w:rFonts w:ascii="Times New Roman" w:hAnsi="Times New Roman"/>
        </w:rPr>
        <w:t xml:space="preserve"> (</w:t>
      </w:r>
      <w:r>
        <w:rPr>
          <w:rFonts w:ascii="Times New Roman" w:hAnsi="Times New Roman"/>
          <w:b/>
        </w:rPr>
        <w:t>Schulze-Hagen et al., 1999</w:t>
      </w:r>
      <w:r>
        <w:rPr>
          <w:rFonts w:ascii="Times New Roman" w:hAnsi="Times New Roman"/>
        </w:rPr>
        <w:t xml:space="preserve">). The majority of broods are fathered by more than one male, </w:t>
      </w:r>
      <w:del w:id="340" w:author="Steffen Oppel" w:date="2025-01-21T10:10:00Z">
        <w:r w:rsidDel="00B7400C">
          <w:rPr>
            <w:rFonts w:ascii="Times New Roman" w:hAnsi="Times New Roman"/>
          </w:rPr>
          <w:delText>thus also</w:delText>
        </w:r>
      </w:del>
      <w:ins w:id="341" w:author="Steffen Oppel" w:date="2025-01-21T10:10:00Z">
        <w:r w:rsidR="00B7400C">
          <w:rPr>
            <w:rFonts w:ascii="Times New Roman" w:hAnsi="Times New Roman"/>
          </w:rPr>
          <w:t>and</w:t>
        </w:r>
      </w:ins>
      <w:r>
        <w:rPr>
          <w:rFonts w:ascii="Times New Roman" w:hAnsi="Times New Roman"/>
        </w:rPr>
        <w:t xml:space="preserve"> females mate with several partners during the breeding season (</w:t>
      </w:r>
      <w:proofErr w:type="spellStart"/>
      <w:r>
        <w:rPr>
          <w:rFonts w:ascii="Times New Roman" w:hAnsi="Times New Roman"/>
          <w:b/>
        </w:rPr>
        <w:t>Dyrcz</w:t>
      </w:r>
      <w:proofErr w:type="spellEnd"/>
      <w:r>
        <w:rPr>
          <w:rFonts w:ascii="Times New Roman" w:hAnsi="Times New Roman"/>
          <w:b/>
          <w:color w:val="000000"/>
        </w:rPr>
        <w:t xml:space="preserve"> et al., 2018</w:t>
      </w:r>
      <w:r>
        <w:rPr>
          <w:rFonts w:ascii="Times New Roman" w:hAnsi="Times New Roman"/>
        </w:rPr>
        <w:t>). Males defend no exclusive territories and no pair bonds are formed (</w:t>
      </w:r>
      <w:r>
        <w:rPr>
          <w:rFonts w:ascii="Times New Roman" w:hAnsi="Times New Roman"/>
          <w:b/>
        </w:rPr>
        <w:t>Schulze-Hagen et al., 1999</w:t>
      </w:r>
      <w:r>
        <w:rPr>
          <w:rFonts w:ascii="Times New Roman" w:hAnsi="Times New Roman"/>
        </w:rPr>
        <w:t xml:space="preserve">). Therefore, we </w:t>
      </w:r>
      <w:commentRangeStart w:id="342"/>
      <w:del w:id="343" w:author="Susanne" w:date="2024-10-21T16:20:00Z">
        <w:r w:rsidDel="00251299">
          <w:rPr>
            <w:rFonts w:ascii="Times New Roman" w:hAnsi="Times New Roman"/>
          </w:rPr>
          <w:delText xml:space="preserve">conclude </w:delText>
        </w:r>
      </w:del>
      <w:commentRangeEnd w:id="342"/>
      <w:ins w:id="344" w:author="Susanne" w:date="2024-10-21T16:20:00Z">
        <w:r>
          <w:rPr>
            <w:rFonts w:ascii="Times New Roman" w:hAnsi="Times New Roman"/>
          </w:rPr>
          <w:t xml:space="preserve">assume </w:t>
        </w:r>
      </w:ins>
      <w:r>
        <w:rPr>
          <w:rStyle w:val="CommentReference"/>
        </w:rPr>
        <w:commentReference w:id="342"/>
      </w:r>
      <w:r>
        <w:rPr>
          <w:rFonts w:ascii="Times New Roman" w:hAnsi="Times New Roman"/>
        </w:rPr>
        <w:t xml:space="preserve">that all males and all females of a population </w:t>
      </w:r>
      <w:ins w:id="345" w:author="Jaume Badia" w:date="2025-01-16T10:29:00Z">
        <w:r w:rsidR="0034197A">
          <w:rPr>
            <w:rFonts w:ascii="Times New Roman" w:hAnsi="Times New Roman"/>
          </w:rPr>
          <w:t xml:space="preserve">(except for fledglings) </w:t>
        </w:r>
      </w:ins>
      <w:r>
        <w:rPr>
          <w:rFonts w:ascii="Times New Roman" w:hAnsi="Times New Roman"/>
        </w:rPr>
        <w:t>attempt to reproduce every year (Tab. 1).</w:t>
      </w:r>
      <w:ins w:id="346" w:author="Steffen Oppel" w:date="2025-01-17T12:33:00Z">
        <w:r w:rsidR="00852380">
          <w:rPr>
            <w:rFonts w:ascii="Times New Roman" w:hAnsi="Times New Roman"/>
          </w:rPr>
          <w:t xml:space="preserve"> </w:t>
        </w:r>
        <w:commentRangeStart w:id="347"/>
        <w:r w:rsidR="00852380">
          <w:rPr>
            <w:rFonts w:ascii="Times New Roman" w:hAnsi="Times New Roman"/>
          </w:rPr>
          <w:t>Clutch size varies between 3 and 6 eggs with a median of 5 eggs (</w:t>
        </w:r>
        <w:proofErr w:type="spellStart"/>
        <w:r w:rsidR="00852380">
          <w:rPr>
            <w:rFonts w:ascii="Times New Roman" w:hAnsi="Times New Roman"/>
            <w:b/>
          </w:rPr>
          <w:t>Dyrcz</w:t>
        </w:r>
        <w:proofErr w:type="spellEnd"/>
        <w:r w:rsidR="00852380">
          <w:rPr>
            <w:rFonts w:ascii="Times New Roman" w:hAnsi="Times New Roman"/>
            <w:b/>
          </w:rPr>
          <w:t xml:space="preserve"> and Zdunek, 1993b; Schulze-Hagen et al., 1999</w:t>
        </w:r>
        <w:r w:rsidR="00852380">
          <w:rPr>
            <w:rFonts w:ascii="Times New Roman" w:hAnsi="Times New Roman"/>
          </w:rPr>
          <w:t xml:space="preserve">). Breeding success is </w:t>
        </w:r>
      </w:ins>
      <w:ins w:id="348" w:author="Steffen Oppel" w:date="2025-01-21T10:11:00Z">
        <w:r w:rsidR="00B7400C">
          <w:rPr>
            <w:rFonts w:ascii="Times New Roman" w:hAnsi="Times New Roman"/>
          </w:rPr>
          <w:t>generally &gt;</w:t>
        </w:r>
      </w:ins>
      <w:ins w:id="349" w:author="Steffen Oppel" w:date="2025-01-17T12:33:00Z">
        <w:r w:rsidR="00852380">
          <w:rPr>
            <w:rFonts w:ascii="Times New Roman" w:hAnsi="Times New Roman"/>
          </w:rPr>
          <w:t xml:space="preserve"> 60% and the average number of fledglings per brood is 3.5 ± 1.8 (</w:t>
        </w:r>
      </w:ins>
      <w:proofErr w:type="spellStart"/>
      <w:ins w:id="350" w:author="Steffen Oppel" w:date="2025-01-21T10:12:00Z">
        <w:r w:rsidR="00B7400C">
          <w:rPr>
            <w:rFonts w:ascii="Times New Roman" w:hAnsi="Times New Roman"/>
            <w:b/>
          </w:rPr>
          <w:t>Dyrcz</w:t>
        </w:r>
        <w:proofErr w:type="spellEnd"/>
        <w:r w:rsidR="00B7400C">
          <w:rPr>
            <w:rFonts w:ascii="Times New Roman" w:hAnsi="Times New Roman"/>
            <w:b/>
          </w:rPr>
          <w:t xml:space="preserve"> and Zdunek, 1993b ; </w:t>
        </w:r>
      </w:ins>
      <w:ins w:id="351" w:author="Steffen Oppel" w:date="2025-01-17T12:33:00Z">
        <w:r w:rsidR="00852380">
          <w:rPr>
            <w:rFonts w:ascii="Times New Roman" w:hAnsi="Times New Roman"/>
            <w:b/>
          </w:rPr>
          <w:t>Kubacka et al., 2014</w:t>
        </w:r>
        <w:r w:rsidR="00852380">
          <w:rPr>
            <w:rFonts w:ascii="Times New Roman" w:hAnsi="Times New Roman"/>
          </w:rPr>
          <w:t xml:space="preserve">). </w:t>
        </w:r>
      </w:ins>
      <w:ins w:id="352" w:author="Steffen Oppel" w:date="2025-01-21T10:12:00Z">
        <w:r w:rsidR="00B7400C">
          <w:rPr>
            <w:rFonts w:ascii="Times New Roman" w:hAnsi="Times New Roman"/>
          </w:rPr>
          <w:t>Under optimal conditions up to 50% of the females initiate a second brood (</w:t>
        </w:r>
        <w:proofErr w:type="spellStart"/>
        <w:r w:rsidR="00B7400C">
          <w:rPr>
            <w:rFonts w:ascii="Times New Roman" w:hAnsi="Times New Roman"/>
            <w:b/>
          </w:rPr>
          <w:t>Dyrcz</w:t>
        </w:r>
        <w:proofErr w:type="spellEnd"/>
        <w:r w:rsidR="00B7400C">
          <w:rPr>
            <w:rFonts w:ascii="Times New Roman" w:hAnsi="Times New Roman"/>
            <w:b/>
          </w:rPr>
          <w:t xml:space="preserve"> and Zdunek, 1993b; Schulze-Hagen et al., 1999</w:t>
        </w:r>
        <w:r w:rsidR="00B7400C">
          <w:rPr>
            <w:rFonts w:ascii="Times New Roman" w:hAnsi="Times New Roman"/>
          </w:rPr>
          <w:t>), and t</w:t>
        </w:r>
      </w:ins>
      <w:ins w:id="353" w:author="Steffen Oppel" w:date="2025-01-17T12:33:00Z">
        <w:r w:rsidR="00852380">
          <w:rPr>
            <w:rFonts w:ascii="Times New Roman" w:hAnsi="Times New Roman"/>
          </w:rPr>
          <w:t>he number of fledglings was smaller in second broods (</w:t>
        </w:r>
        <w:commentRangeStart w:id="354"/>
        <w:r w:rsidR="00852380">
          <w:rPr>
            <w:rFonts w:ascii="Times New Roman" w:hAnsi="Times New Roman"/>
          </w:rPr>
          <w:t>1.8 –3.7 fledglings) than in first broods (2.3 – 4.0</w:t>
        </w:r>
        <w:commentRangeEnd w:id="354"/>
        <w:r w:rsidR="00852380">
          <w:rPr>
            <w:rStyle w:val="CommentReference"/>
          </w:rPr>
          <w:commentReference w:id="354"/>
        </w:r>
        <w:r w:rsidR="00852380">
          <w:rPr>
            <w:rFonts w:ascii="Times New Roman" w:hAnsi="Times New Roman"/>
          </w:rPr>
          <w:t xml:space="preserve"> fledglings, </w:t>
        </w:r>
        <w:r w:rsidR="00852380">
          <w:rPr>
            <w:rFonts w:ascii="Times New Roman" w:hAnsi="Times New Roman"/>
            <w:b/>
          </w:rPr>
          <w:t>Kubacka et al., 2014</w:t>
        </w:r>
        <w:r w:rsidR="00852380">
          <w:rPr>
            <w:rFonts w:ascii="Times New Roman" w:hAnsi="Times New Roman"/>
          </w:rPr>
          <w:t xml:space="preserve">). Sex ratio at birth is balanced (49% males, </w:t>
        </w:r>
        <w:proofErr w:type="spellStart"/>
        <w:r w:rsidR="00852380">
          <w:rPr>
            <w:rFonts w:ascii="Times New Roman" w:hAnsi="Times New Roman"/>
            <w:b/>
          </w:rPr>
          <w:t>Dyrcz</w:t>
        </w:r>
        <w:proofErr w:type="spellEnd"/>
        <w:r w:rsidR="00852380">
          <w:rPr>
            <w:rFonts w:ascii="Times New Roman" w:hAnsi="Times New Roman"/>
            <w:b/>
          </w:rPr>
          <w:t xml:space="preserve"> et al., 2004</w:t>
        </w:r>
        <w:r w:rsidR="00852380">
          <w:rPr>
            <w:rFonts w:ascii="Times New Roman" w:hAnsi="Times New Roman"/>
          </w:rPr>
          <w:t xml:space="preserve">), while </w:t>
        </w:r>
        <w:commentRangeStart w:id="355"/>
        <w:r w:rsidR="00852380">
          <w:rPr>
            <w:rFonts w:ascii="Times New Roman" w:hAnsi="Times New Roman"/>
          </w:rPr>
          <w:t xml:space="preserve">adult sex ratio in the breeding population is assumed to be slightly male biased (56% males, </w:t>
        </w:r>
        <w:proofErr w:type="spellStart"/>
        <w:r w:rsidR="00852380">
          <w:rPr>
            <w:rFonts w:ascii="Times New Roman" w:hAnsi="Times New Roman"/>
            <w:b/>
          </w:rPr>
          <w:t>Dyrcz</w:t>
        </w:r>
        <w:proofErr w:type="spellEnd"/>
        <w:r w:rsidR="00852380">
          <w:rPr>
            <w:rFonts w:ascii="Times New Roman" w:hAnsi="Times New Roman"/>
            <w:b/>
          </w:rPr>
          <w:t xml:space="preserve"> and Zdunek, 1993a</w:t>
        </w:r>
        <w:r w:rsidR="00852380">
          <w:rPr>
            <w:rFonts w:ascii="Times New Roman" w:hAnsi="Times New Roman"/>
          </w:rPr>
          <w:t xml:space="preserve">). </w:t>
        </w:r>
        <w:commentRangeEnd w:id="355"/>
        <w:r w:rsidR="00852380">
          <w:rPr>
            <w:rStyle w:val="CommentReference"/>
          </w:rPr>
          <w:commentReference w:id="355"/>
        </w:r>
        <w:r w:rsidR="00852380">
          <w:rPr>
            <w:rFonts w:ascii="Times New Roman" w:hAnsi="Times New Roman"/>
          </w:rPr>
          <w:t>Population assessment</w:t>
        </w:r>
      </w:ins>
      <w:ins w:id="356" w:author="Steffen Oppel" w:date="2025-01-21T10:13:00Z">
        <w:r w:rsidR="00B7400C">
          <w:rPr>
            <w:rFonts w:ascii="Times New Roman" w:hAnsi="Times New Roman"/>
          </w:rPr>
          <w:t>s</w:t>
        </w:r>
      </w:ins>
      <w:ins w:id="357" w:author="Steffen Oppel" w:date="2025-01-17T12:33:00Z">
        <w:r w:rsidR="00852380">
          <w:rPr>
            <w:rFonts w:ascii="Times New Roman" w:hAnsi="Times New Roman"/>
          </w:rPr>
          <w:t xml:space="preserve"> in the Aquatic Warbler </w:t>
        </w:r>
      </w:ins>
      <w:ins w:id="358" w:author="Steffen Oppel" w:date="2025-01-21T10:13:00Z">
        <w:r w:rsidR="00B7400C">
          <w:rPr>
            <w:rFonts w:ascii="Times New Roman" w:hAnsi="Times New Roman"/>
          </w:rPr>
          <w:t>are</w:t>
        </w:r>
      </w:ins>
      <w:ins w:id="359" w:author="Steffen Oppel" w:date="2025-01-17T12:33:00Z">
        <w:r w:rsidR="00852380">
          <w:rPr>
            <w:rFonts w:ascii="Times New Roman" w:hAnsi="Times New Roman"/>
          </w:rPr>
          <w:t xml:space="preserve"> based on counts of singing males (</w:t>
        </w:r>
        <w:proofErr w:type="spellStart"/>
        <w:r w:rsidR="00852380">
          <w:rPr>
            <w:rFonts w:ascii="Times New Roman" w:hAnsi="Times New Roman"/>
            <w:b/>
          </w:rPr>
          <w:t>Krogulec</w:t>
        </w:r>
        <w:proofErr w:type="spellEnd"/>
        <w:r w:rsidR="00852380">
          <w:rPr>
            <w:rFonts w:ascii="Times New Roman" w:hAnsi="Times New Roman"/>
            <w:b/>
          </w:rPr>
          <w:t xml:space="preserve"> and Kloskowski, 2003</w:t>
        </w:r>
        <w:r w:rsidR="00852380">
          <w:rPr>
            <w:rFonts w:ascii="Times New Roman" w:hAnsi="Times New Roman"/>
          </w:rPr>
          <w:t xml:space="preserve">), </w:t>
        </w:r>
      </w:ins>
      <w:ins w:id="360" w:author="Steffen Oppel" w:date="2025-01-21T10:13:00Z">
        <w:r w:rsidR="00B7400C">
          <w:rPr>
            <w:rFonts w:ascii="Times New Roman" w:hAnsi="Times New Roman"/>
          </w:rPr>
          <w:t xml:space="preserve">and </w:t>
        </w:r>
      </w:ins>
      <w:ins w:id="361" w:author="Steffen Oppel" w:date="2025-01-17T12:33:00Z">
        <w:r w:rsidR="00852380">
          <w:rPr>
            <w:rFonts w:ascii="Times New Roman" w:hAnsi="Times New Roman"/>
          </w:rPr>
          <w:t>we assumed that the number of males counted represent</w:t>
        </w:r>
      </w:ins>
      <w:ins w:id="362" w:author="Steffen Oppel" w:date="2025-01-21T10:13:00Z">
        <w:r w:rsidR="00B7400C">
          <w:rPr>
            <w:rFonts w:ascii="Times New Roman" w:hAnsi="Times New Roman"/>
          </w:rPr>
          <w:t>ed</w:t>
        </w:r>
      </w:ins>
      <w:ins w:id="363" w:author="Steffen Oppel" w:date="2025-01-17T12:33:00Z">
        <w:r w:rsidR="00852380">
          <w:rPr>
            <w:rFonts w:ascii="Times New Roman" w:hAnsi="Times New Roman"/>
          </w:rPr>
          <w:t xml:space="preserve"> 56% of the total population size.</w:t>
        </w:r>
      </w:ins>
      <w:commentRangeEnd w:id="347"/>
      <w:ins w:id="364" w:author="Steffen Oppel" w:date="2025-01-17T12:34:00Z">
        <w:r w:rsidR="00852380">
          <w:rPr>
            <w:rStyle w:val="CommentReference"/>
          </w:rPr>
          <w:commentReference w:id="347"/>
        </w:r>
      </w:ins>
    </w:p>
    <w:p w14:paraId="4474CD13" w14:textId="77777777" w:rsidR="00852380" w:rsidRDefault="00EF7E99" w:rsidP="00C34799">
      <w:pPr>
        <w:spacing w:after="0" w:line="480" w:lineRule="auto"/>
        <w:jc w:val="both"/>
        <w:rPr>
          <w:ins w:id="365" w:author="Steffen Oppel" w:date="2025-01-17T12:34:00Z"/>
          <w:rFonts w:ascii="Times New Roman" w:hAnsi="Times New Roman"/>
        </w:rPr>
      </w:pPr>
      <w:del w:id="366" w:author="Steffen Oppel" w:date="2025-01-17T12:32:00Z">
        <w:r w:rsidDel="00852380">
          <w:rPr>
            <w:rFonts w:ascii="Times New Roman" w:hAnsi="Times New Roman"/>
          </w:rPr>
          <w:delText xml:space="preserve"> </w:delText>
        </w:r>
      </w:del>
      <w:r>
        <w:rPr>
          <w:rFonts w:ascii="Times New Roman" w:hAnsi="Times New Roman"/>
        </w:rPr>
        <w:t xml:space="preserve">Annual </w:t>
      </w:r>
      <w:del w:id="367" w:author="Susanne" w:date="2024-10-30T14:43:00Z">
        <w:r w:rsidDel="008F00A2">
          <w:rPr>
            <w:rFonts w:ascii="Times New Roman" w:hAnsi="Times New Roman"/>
          </w:rPr>
          <w:delText xml:space="preserve">mortality </w:delText>
        </w:r>
      </w:del>
      <w:ins w:id="368" w:author="Susanne" w:date="2024-10-30T14:43:00Z">
        <w:r>
          <w:rPr>
            <w:rFonts w:ascii="Times New Roman" w:hAnsi="Times New Roman"/>
          </w:rPr>
          <w:t xml:space="preserve">survival </w:t>
        </w:r>
      </w:ins>
      <w:r>
        <w:rPr>
          <w:rFonts w:ascii="Times New Roman" w:hAnsi="Times New Roman"/>
        </w:rPr>
        <w:t xml:space="preserve">for adults </w:t>
      </w:r>
      <w:ins w:id="369" w:author="Steffen Oppel" w:date="2025-01-17T12:29:00Z">
        <w:r w:rsidR="00CD40BC">
          <w:rPr>
            <w:rFonts w:ascii="Times New Roman" w:hAnsi="Times New Roman"/>
          </w:rPr>
          <w:t xml:space="preserve">(males: </w:t>
        </w:r>
      </w:ins>
      <w:ins w:id="370" w:author="Steffen Oppel" w:date="2025-01-17T12:28:00Z">
        <w:r w:rsidR="00CD40BC">
          <w:rPr>
            <w:rFonts w:ascii="Times New Roman" w:hAnsi="Times New Roman"/>
          </w:rPr>
          <w:t>0.67</w:t>
        </w:r>
      </w:ins>
      <w:ins w:id="371" w:author="Steffen Oppel" w:date="2025-01-17T12:30:00Z">
        <w:r w:rsidR="00CD40BC">
          <w:rPr>
            <w:rFonts w:ascii="Times New Roman" w:hAnsi="Times New Roman"/>
          </w:rPr>
          <w:t xml:space="preserve">, </w:t>
        </w:r>
      </w:ins>
      <w:ins w:id="372" w:author="Steffen Oppel" w:date="2025-01-17T12:28:00Z">
        <w:r w:rsidR="00CD40BC">
          <w:rPr>
            <w:rFonts w:ascii="Times New Roman" w:hAnsi="Times New Roman"/>
          </w:rPr>
          <w:t>95% confidence interval: 0.54–0.79</w:t>
        </w:r>
      </w:ins>
      <w:ins w:id="373" w:author="Steffen Oppel" w:date="2025-01-17T12:30:00Z">
        <w:r w:rsidR="00CD40BC">
          <w:rPr>
            <w:rFonts w:ascii="Times New Roman" w:hAnsi="Times New Roman"/>
          </w:rPr>
          <w:t>; females:</w:t>
        </w:r>
      </w:ins>
      <w:ins w:id="374" w:author="Steffen Oppel" w:date="2025-01-17T12:28:00Z">
        <w:r w:rsidR="00CD40BC">
          <w:rPr>
            <w:rFonts w:ascii="Times New Roman" w:hAnsi="Times New Roman"/>
          </w:rPr>
          <w:t xml:space="preserve"> 0.42</w:t>
        </w:r>
      </w:ins>
      <w:ins w:id="375" w:author="Steffen Oppel" w:date="2025-01-17T12:30:00Z">
        <w:r w:rsidR="00CD40BC">
          <w:rPr>
            <w:rFonts w:ascii="Times New Roman" w:hAnsi="Times New Roman"/>
          </w:rPr>
          <w:t>,</w:t>
        </w:r>
      </w:ins>
      <w:ins w:id="376" w:author="Steffen Oppel" w:date="2025-01-17T12:28:00Z">
        <w:r w:rsidR="00CD40BC">
          <w:rPr>
            <w:rFonts w:ascii="Times New Roman" w:hAnsi="Times New Roman"/>
          </w:rPr>
          <w:t xml:space="preserve"> 0.29.0–0.56) </w:t>
        </w:r>
      </w:ins>
      <w:r>
        <w:rPr>
          <w:rFonts w:ascii="Times New Roman" w:hAnsi="Times New Roman"/>
        </w:rPr>
        <w:t xml:space="preserve">was obtained from a </w:t>
      </w:r>
      <w:del w:id="377" w:author="Susanne" w:date="2024-11-07T14:55:00Z">
        <w:r w:rsidDel="002B426D">
          <w:rPr>
            <w:rFonts w:ascii="Times New Roman" w:hAnsi="Times New Roman"/>
          </w:rPr>
          <w:delText>survival estimation</w:delText>
        </w:r>
      </w:del>
      <w:ins w:id="378" w:author="Susanne" w:date="2024-11-07T14:55:00Z">
        <w:r>
          <w:rPr>
            <w:rFonts w:ascii="Times New Roman" w:hAnsi="Times New Roman"/>
          </w:rPr>
          <w:t>mark-recapture analysis</w:t>
        </w:r>
      </w:ins>
      <w:r>
        <w:rPr>
          <w:rFonts w:ascii="Times New Roman" w:hAnsi="Times New Roman"/>
        </w:rPr>
        <w:t xml:space="preserve"> of 279 Aquatic Warblers (149 males, 130 females) ringed between 1987 and 1995 in </w:t>
      </w:r>
      <w:proofErr w:type="spellStart"/>
      <w:r>
        <w:rPr>
          <w:rFonts w:ascii="Times New Roman" w:hAnsi="Times New Roman"/>
        </w:rPr>
        <w:t>Biebrza</w:t>
      </w:r>
      <w:proofErr w:type="spellEnd"/>
      <w:r>
        <w:rPr>
          <w:rFonts w:ascii="Times New Roman" w:hAnsi="Times New Roman"/>
        </w:rPr>
        <w:t xml:space="preserve"> Marshes in Poland (</w:t>
      </w:r>
      <w:proofErr w:type="spellStart"/>
      <w:r>
        <w:rPr>
          <w:rFonts w:ascii="Times New Roman" w:hAnsi="Times New Roman"/>
          <w:b/>
        </w:rPr>
        <w:t>Dyrcz</w:t>
      </w:r>
      <w:proofErr w:type="spellEnd"/>
      <w:r>
        <w:rPr>
          <w:rFonts w:ascii="Times New Roman" w:hAnsi="Times New Roman"/>
          <w:b/>
        </w:rPr>
        <w:t xml:space="preserve"> and Zdunek, 1993a; </w:t>
      </w:r>
      <w:proofErr w:type="spellStart"/>
      <w:r>
        <w:rPr>
          <w:rFonts w:ascii="Times New Roman" w:hAnsi="Times New Roman"/>
          <w:b/>
        </w:rPr>
        <w:t>Dyrcz</w:t>
      </w:r>
      <w:proofErr w:type="spellEnd"/>
      <w:r>
        <w:rPr>
          <w:rFonts w:ascii="Times New Roman" w:hAnsi="Times New Roman"/>
          <w:b/>
        </w:rPr>
        <w:t xml:space="preserve"> and </w:t>
      </w:r>
      <w:proofErr w:type="spellStart"/>
      <w:r>
        <w:rPr>
          <w:rFonts w:ascii="Times New Roman" w:hAnsi="Times New Roman"/>
          <w:b/>
        </w:rPr>
        <w:t>Chylarecki</w:t>
      </w:r>
      <w:proofErr w:type="spellEnd"/>
      <w:r>
        <w:rPr>
          <w:rFonts w:ascii="Times New Roman" w:hAnsi="Times New Roman"/>
          <w:b/>
        </w:rPr>
        <w:t>, 2018</w:t>
      </w:r>
      <w:r>
        <w:rPr>
          <w:rFonts w:ascii="Times New Roman" w:hAnsi="Times New Roman"/>
        </w:rPr>
        <w:t xml:space="preserve">). </w:t>
      </w:r>
      <w:del w:id="379" w:author="Steffen Oppel" w:date="2025-01-17T12:29:00Z">
        <w:r w:rsidDel="00CD40BC">
          <w:rPr>
            <w:rFonts w:ascii="Times New Roman" w:hAnsi="Times New Roman"/>
          </w:rPr>
          <w:delText xml:space="preserve">Apparent survival </w:delText>
        </w:r>
      </w:del>
      <w:del w:id="380" w:author="Steffen Oppel" w:date="2025-01-17T12:11:00Z">
        <w:r w:rsidDel="00145161">
          <w:rPr>
            <w:rFonts w:ascii="Times New Roman" w:hAnsi="Times New Roman"/>
          </w:rPr>
          <w:delText xml:space="preserve">estimate </w:delText>
        </w:r>
      </w:del>
      <w:del w:id="381" w:author="Steffen Oppel" w:date="2025-01-17T12:29:00Z">
        <w:r w:rsidDel="00CD40BC">
          <w:rPr>
            <w:rFonts w:ascii="Times New Roman" w:hAnsi="Times New Roman"/>
          </w:rPr>
          <w:delText xml:space="preserve">was </w:delText>
        </w:r>
      </w:del>
      <w:ins w:id="382" w:author="Susanne" w:date="2024-10-29T15:43:00Z">
        <w:del w:id="383" w:author="Steffen Oppel" w:date="2025-01-17T12:28:00Z">
          <w:r w:rsidDel="00CD40BC">
            <w:rPr>
              <w:rFonts w:ascii="Times New Roman" w:hAnsi="Times New Roman"/>
            </w:rPr>
            <w:delText>0.</w:delText>
          </w:r>
        </w:del>
      </w:ins>
      <w:del w:id="384" w:author="Steffen Oppel" w:date="2025-01-17T12:28:00Z">
        <w:r w:rsidDel="00CD40BC">
          <w:rPr>
            <w:rFonts w:ascii="Times New Roman" w:hAnsi="Times New Roman"/>
          </w:rPr>
          <w:delText xml:space="preserve">67 (95% confidence interval: </w:delText>
        </w:r>
      </w:del>
      <w:ins w:id="385" w:author="Susanne" w:date="2024-10-29T15:43:00Z">
        <w:del w:id="386" w:author="Steffen Oppel" w:date="2025-01-17T12:28:00Z">
          <w:r w:rsidDel="00CD40BC">
            <w:rPr>
              <w:rFonts w:ascii="Times New Roman" w:hAnsi="Times New Roman"/>
            </w:rPr>
            <w:delText>0.</w:delText>
          </w:r>
        </w:del>
      </w:ins>
      <w:del w:id="387" w:author="Steffen Oppel" w:date="2025-01-17T12:28:00Z">
        <w:r w:rsidDel="00CD40BC">
          <w:rPr>
            <w:rFonts w:ascii="Times New Roman" w:hAnsi="Times New Roman"/>
          </w:rPr>
          <w:delText>5</w:delText>
        </w:r>
      </w:del>
      <w:ins w:id="388" w:author="Susanne" w:date="2024-10-29T15:43:00Z">
        <w:del w:id="389" w:author="Steffen Oppel" w:date="2025-01-17T12:28:00Z">
          <w:r w:rsidDel="00CD40BC">
            <w:rPr>
              <w:rFonts w:ascii="Times New Roman" w:hAnsi="Times New Roman"/>
            </w:rPr>
            <w:delText>4–0.79</w:delText>
          </w:r>
        </w:del>
      </w:ins>
      <w:del w:id="390" w:author="Steffen Oppel" w:date="2025-01-17T12:28:00Z">
        <w:r w:rsidDel="00CD40BC">
          <w:rPr>
            <w:rFonts w:ascii="Times New Roman" w:hAnsi="Times New Roman"/>
          </w:rPr>
          <w:delText xml:space="preserve">) for males and </w:delText>
        </w:r>
      </w:del>
      <w:ins w:id="391" w:author="Susanne" w:date="2024-10-29T15:43:00Z">
        <w:del w:id="392" w:author="Steffen Oppel" w:date="2025-01-17T12:28:00Z">
          <w:r w:rsidDel="00CD40BC">
            <w:rPr>
              <w:rFonts w:ascii="Times New Roman" w:hAnsi="Times New Roman"/>
            </w:rPr>
            <w:delText>0.</w:delText>
          </w:r>
        </w:del>
      </w:ins>
      <w:del w:id="393" w:author="Steffen Oppel" w:date="2025-01-17T12:28:00Z">
        <w:r w:rsidDel="00CD40BC">
          <w:rPr>
            <w:rFonts w:ascii="Times New Roman" w:hAnsi="Times New Roman"/>
          </w:rPr>
          <w:delText xml:space="preserve">42 (95% confidence interval: </w:delText>
        </w:r>
      </w:del>
      <w:ins w:id="394" w:author="Susanne" w:date="2024-10-29T15:43:00Z">
        <w:del w:id="395" w:author="Steffen Oppel" w:date="2025-01-17T12:28:00Z">
          <w:r w:rsidDel="00CD40BC">
            <w:rPr>
              <w:rFonts w:ascii="Times New Roman" w:hAnsi="Times New Roman"/>
            </w:rPr>
            <w:delText>0.</w:delText>
          </w:r>
        </w:del>
      </w:ins>
      <w:del w:id="396" w:author="Steffen Oppel" w:date="2025-01-17T12:28:00Z">
        <w:r w:rsidDel="00CD40BC">
          <w:rPr>
            <w:rFonts w:ascii="Times New Roman" w:hAnsi="Times New Roman"/>
          </w:rPr>
          <w:delText>29.0</w:delText>
        </w:r>
      </w:del>
      <w:ins w:id="397" w:author="Susanne" w:date="2024-10-30T14:54:00Z">
        <w:del w:id="398" w:author="Steffen Oppel" w:date="2025-01-17T12:28:00Z">
          <w:r w:rsidDel="00CD40BC">
            <w:rPr>
              <w:rFonts w:ascii="Times New Roman" w:hAnsi="Times New Roman"/>
            </w:rPr>
            <w:delText>–</w:delText>
          </w:r>
        </w:del>
      </w:ins>
      <w:ins w:id="399" w:author="Susanne" w:date="2024-10-29T15:43:00Z">
        <w:del w:id="400" w:author="Steffen Oppel" w:date="2025-01-17T12:28:00Z">
          <w:r w:rsidDel="00CD40BC">
            <w:rPr>
              <w:rFonts w:ascii="Times New Roman" w:hAnsi="Times New Roman"/>
            </w:rPr>
            <w:delText>0.</w:delText>
          </w:r>
        </w:del>
      </w:ins>
      <w:del w:id="401" w:author="Steffen Oppel" w:date="2025-01-17T12:28:00Z">
        <w:r w:rsidDel="00CD40BC">
          <w:rPr>
            <w:rFonts w:ascii="Times New Roman" w:hAnsi="Times New Roman"/>
          </w:rPr>
          <w:delText xml:space="preserve">56) for females </w:delText>
        </w:r>
      </w:del>
      <w:del w:id="402" w:author="Steffen Oppel" w:date="2025-01-17T12:29:00Z">
        <w:r w:rsidDel="00CD40BC">
          <w:rPr>
            <w:rFonts w:ascii="Times New Roman" w:hAnsi="Times New Roman"/>
          </w:rPr>
          <w:delText>in this analysis (</w:delText>
        </w:r>
        <w:r w:rsidDel="00CD40BC">
          <w:rPr>
            <w:rFonts w:ascii="Times New Roman" w:hAnsi="Times New Roman"/>
            <w:b/>
          </w:rPr>
          <w:delText>Dyrcz and Chylarecki, 2018</w:delText>
        </w:r>
        <w:r w:rsidDel="00CD40BC">
          <w:rPr>
            <w:rFonts w:ascii="Times New Roman" w:hAnsi="Times New Roman"/>
          </w:rPr>
          <w:delText xml:space="preserve">). </w:delText>
        </w:r>
      </w:del>
      <w:r>
        <w:rPr>
          <w:rFonts w:ascii="Times New Roman" w:hAnsi="Times New Roman"/>
        </w:rPr>
        <w:t xml:space="preserve">The lower estimates for females are probably attributed to </w:t>
      </w:r>
      <w:commentRangeStart w:id="403"/>
      <w:commentRangeStart w:id="404"/>
      <w:r>
        <w:rPr>
          <w:rFonts w:ascii="Times New Roman" w:hAnsi="Times New Roman"/>
        </w:rPr>
        <w:t xml:space="preserve">a lower detection probability because of a more secretive </w:t>
      </w:r>
      <w:proofErr w:type="spellStart"/>
      <w:r>
        <w:rPr>
          <w:rFonts w:ascii="Times New Roman" w:hAnsi="Times New Roman"/>
        </w:rPr>
        <w:t>behaviour</w:t>
      </w:r>
      <w:commentRangeEnd w:id="403"/>
      <w:proofErr w:type="spellEnd"/>
      <w:r w:rsidR="00E069D3">
        <w:rPr>
          <w:rStyle w:val="CommentReference"/>
        </w:rPr>
        <w:commentReference w:id="403"/>
      </w:r>
      <w:commentRangeEnd w:id="404"/>
      <w:r w:rsidR="00CD40BC">
        <w:rPr>
          <w:rStyle w:val="CommentReference"/>
        </w:rPr>
        <w:commentReference w:id="404"/>
      </w:r>
      <w:r>
        <w:rPr>
          <w:rFonts w:ascii="Times New Roman" w:hAnsi="Times New Roman"/>
        </w:rPr>
        <w:t xml:space="preserve">, but may also be caused by lower site fidelity and higher dispersal probability </w:t>
      </w:r>
      <w:r>
        <w:rPr>
          <w:rFonts w:ascii="Times New Roman" w:hAnsi="Times New Roman"/>
        </w:rPr>
        <w:lastRenderedPageBreak/>
        <w:t>(</w:t>
      </w:r>
      <w:proofErr w:type="spellStart"/>
      <w:r>
        <w:rPr>
          <w:rFonts w:ascii="Times New Roman" w:hAnsi="Times New Roman"/>
          <w:b/>
        </w:rPr>
        <w:t>Bellebaum</w:t>
      </w:r>
      <w:proofErr w:type="spellEnd"/>
      <w:r>
        <w:rPr>
          <w:rFonts w:ascii="Times New Roman" w:hAnsi="Times New Roman"/>
          <w:b/>
        </w:rPr>
        <w:t xml:space="preserve">, 2018; </w:t>
      </w:r>
      <w:proofErr w:type="spellStart"/>
      <w:r>
        <w:rPr>
          <w:rFonts w:ascii="Times New Roman" w:hAnsi="Times New Roman"/>
          <w:b/>
        </w:rPr>
        <w:t>Dyrcz</w:t>
      </w:r>
      <w:proofErr w:type="spellEnd"/>
      <w:r>
        <w:rPr>
          <w:rFonts w:ascii="Times New Roman" w:hAnsi="Times New Roman"/>
          <w:b/>
        </w:rPr>
        <w:t xml:space="preserve"> and </w:t>
      </w:r>
      <w:proofErr w:type="spellStart"/>
      <w:r>
        <w:rPr>
          <w:rFonts w:ascii="Times New Roman" w:hAnsi="Times New Roman"/>
          <w:b/>
        </w:rPr>
        <w:t>Chylarecki</w:t>
      </w:r>
      <w:proofErr w:type="spellEnd"/>
      <w:r>
        <w:rPr>
          <w:rFonts w:ascii="Times New Roman" w:hAnsi="Times New Roman"/>
          <w:b/>
        </w:rPr>
        <w:t>, 2018</w:t>
      </w:r>
      <w:r>
        <w:rPr>
          <w:rFonts w:ascii="Times New Roman" w:hAnsi="Times New Roman"/>
        </w:rPr>
        <w:t xml:space="preserve">). </w:t>
      </w:r>
      <w:ins w:id="405" w:author="Steffen Oppel" w:date="2025-01-17T12:31:00Z">
        <w:r w:rsidR="00852380">
          <w:rPr>
            <w:rFonts w:ascii="Times New Roman" w:hAnsi="Times New Roman"/>
          </w:rPr>
          <w:t xml:space="preserve">Data to estimate </w:t>
        </w:r>
      </w:ins>
      <w:commentRangeStart w:id="406"/>
      <w:del w:id="407" w:author="Steffen Oppel" w:date="2025-01-17T12:31:00Z">
        <w:r w:rsidDel="00852380">
          <w:rPr>
            <w:rFonts w:ascii="Times New Roman" w:hAnsi="Times New Roman"/>
          </w:rPr>
          <w:delText>F</w:delText>
        </w:r>
      </w:del>
      <w:ins w:id="408" w:author="Steffen Oppel" w:date="2025-01-17T12:31:00Z">
        <w:r w:rsidR="00852380">
          <w:rPr>
            <w:rFonts w:ascii="Times New Roman" w:hAnsi="Times New Roman"/>
          </w:rPr>
          <w:t>f</w:t>
        </w:r>
      </w:ins>
      <w:r>
        <w:rPr>
          <w:rFonts w:ascii="Times New Roman" w:hAnsi="Times New Roman"/>
        </w:rPr>
        <w:t xml:space="preserve">irst year </w:t>
      </w:r>
      <w:del w:id="409" w:author="Steffen Oppel" w:date="2025-01-17T12:31:00Z">
        <w:r w:rsidDel="00852380">
          <w:rPr>
            <w:rFonts w:ascii="Times New Roman" w:hAnsi="Times New Roman"/>
          </w:rPr>
          <w:delText xml:space="preserve">(apparent) </w:delText>
        </w:r>
      </w:del>
      <w:r>
        <w:rPr>
          <w:rFonts w:ascii="Times New Roman" w:hAnsi="Times New Roman"/>
        </w:rPr>
        <w:t xml:space="preserve">survival </w:t>
      </w:r>
      <w:ins w:id="410" w:author="Susanne" w:date="2024-10-29T15:41:00Z">
        <w:del w:id="411" w:author="Steffen Oppel" w:date="2025-01-17T12:31:00Z">
          <w:r w:rsidDel="00852380">
            <w:rPr>
              <w:rFonts w:ascii="Times New Roman" w:hAnsi="Times New Roman"/>
            </w:rPr>
            <w:delText>of 0.30 (</w:delText>
          </w:r>
        </w:del>
      </w:ins>
      <w:ins w:id="412" w:author="Susanne" w:date="2024-10-30T14:55:00Z">
        <w:del w:id="413" w:author="Steffen Oppel" w:date="2025-01-17T12:31:00Z">
          <w:r w:rsidDel="00852380">
            <w:rPr>
              <w:rFonts w:ascii="Times New Roman" w:hAnsi="Times New Roman"/>
            </w:rPr>
            <w:delText xml:space="preserve">95% confidence interval: </w:delText>
          </w:r>
        </w:del>
      </w:ins>
      <w:ins w:id="414" w:author="Susanne" w:date="2024-10-29T15:41:00Z">
        <w:del w:id="415" w:author="Steffen Oppel" w:date="2025-01-17T12:31:00Z">
          <w:r w:rsidDel="00852380">
            <w:rPr>
              <w:rFonts w:ascii="Times New Roman" w:hAnsi="Times New Roman"/>
            </w:rPr>
            <w:delText>0</w:delText>
          </w:r>
        </w:del>
      </w:ins>
      <w:ins w:id="416" w:author="Susanne" w:date="2024-10-29T15:42:00Z">
        <w:del w:id="417" w:author="Steffen Oppel" w:date="2025-01-17T12:31:00Z">
          <w:r w:rsidDel="00852380">
            <w:rPr>
              <w:rFonts w:ascii="Times New Roman" w:hAnsi="Times New Roman"/>
            </w:rPr>
            <w:delText>.</w:delText>
          </w:r>
        </w:del>
      </w:ins>
      <w:ins w:id="418" w:author="Susanne" w:date="2024-10-29T15:41:00Z">
        <w:del w:id="419" w:author="Steffen Oppel" w:date="2025-01-17T12:31:00Z">
          <w:r w:rsidDel="00852380">
            <w:rPr>
              <w:rFonts w:ascii="Times New Roman" w:hAnsi="Times New Roman"/>
            </w:rPr>
            <w:delText>20</w:delText>
          </w:r>
        </w:del>
      </w:ins>
      <w:ins w:id="420" w:author="Susanne" w:date="2024-10-29T15:42:00Z">
        <w:del w:id="421" w:author="Steffen Oppel" w:date="2025-01-17T12:31:00Z">
          <w:r w:rsidDel="00852380">
            <w:rPr>
              <w:rFonts w:ascii="Times New Roman" w:hAnsi="Times New Roman"/>
            </w:rPr>
            <w:delText xml:space="preserve">–0.44) </w:delText>
          </w:r>
        </w:del>
      </w:ins>
      <w:del w:id="422" w:author="Steffen Oppel" w:date="2025-01-17T12:31:00Z">
        <w:r w:rsidDel="00852380">
          <w:rPr>
            <w:rFonts w:ascii="Times New Roman" w:hAnsi="Times New Roman"/>
          </w:rPr>
          <w:delText>was estimated</w:delText>
        </w:r>
      </w:del>
      <w:ins w:id="423" w:author="Steffen Oppel" w:date="2025-01-17T12:31:00Z">
        <w:r w:rsidR="00852380">
          <w:rPr>
            <w:rFonts w:ascii="Times New Roman" w:hAnsi="Times New Roman"/>
          </w:rPr>
          <w:t>were available from</w:t>
        </w:r>
      </w:ins>
      <w:del w:id="424" w:author="Steffen Oppel" w:date="2025-01-17T12:31:00Z">
        <w:r w:rsidDel="00852380">
          <w:rPr>
            <w:rFonts w:ascii="Times New Roman" w:hAnsi="Times New Roman"/>
          </w:rPr>
          <w:delText xml:space="preserve"> for</w:delText>
        </w:r>
      </w:del>
      <w:r>
        <w:rPr>
          <w:rFonts w:ascii="Times New Roman" w:hAnsi="Times New Roman"/>
        </w:rPr>
        <w:t xml:space="preserve"> juveniles translocated from </w:t>
      </w:r>
      <w:proofErr w:type="spellStart"/>
      <w:r>
        <w:rPr>
          <w:rFonts w:ascii="Times New Roman" w:hAnsi="Times New Roman"/>
        </w:rPr>
        <w:t>Zvanets</w:t>
      </w:r>
      <w:proofErr w:type="spellEnd"/>
      <w:r>
        <w:rPr>
          <w:rFonts w:ascii="Times New Roman" w:hAnsi="Times New Roman"/>
        </w:rPr>
        <w:t xml:space="preserve"> (Belarus) to </w:t>
      </w:r>
      <w:proofErr w:type="spellStart"/>
      <w:r>
        <w:rPr>
          <w:rFonts w:ascii="Times New Roman" w:hAnsi="Times New Roman"/>
        </w:rPr>
        <w:t>Zuvintas</w:t>
      </w:r>
      <w:proofErr w:type="spellEnd"/>
      <w:r>
        <w:rPr>
          <w:rFonts w:ascii="Times New Roman" w:hAnsi="Times New Roman"/>
        </w:rPr>
        <w:t xml:space="preserve"> Biosphere Reserve (Lithuania) in 2018 and 2019 (</w:t>
      </w:r>
      <w:proofErr w:type="spellStart"/>
      <w:r>
        <w:rPr>
          <w:rFonts w:ascii="Times New Roman" w:hAnsi="Times New Roman"/>
          <w:b/>
          <w:shd w:val="clear" w:color="auto" w:fill="FFFF00"/>
        </w:rPr>
        <w:t>Morkvėnas</w:t>
      </w:r>
      <w:proofErr w:type="spellEnd"/>
      <w:r>
        <w:rPr>
          <w:rFonts w:ascii="Times New Roman" w:hAnsi="Times New Roman"/>
          <w:b/>
          <w:shd w:val="clear" w:color="auto" w:fill="FFFF00"/>
        </w:rPr>
        <w:t xml:space="preserve"> et al., 2025</w:t>
      </w:r>
      <w:r>
        <w:rPr>
          <w:rFonts w:ascii="Times New Roman" w:hAnsi="Times New Roman"/>
        </w:rPr>
        <w:t>)</w:t>
      </w:r>
      <w:commentRangeEnd w:id="406"/>
      <w:r w:rsidR="00372CBA">
        <w:rPr>
          <w:rStyle w:val="CommentReference"/>
        </w:rPr>
        <w:commentReference w:id="406"/>
      </w:r>
      <w:ins w:id="425" w:author="Steffen Oppel" w:date="2025-01-17T12:31:00Z">
        <w:r w:rsidR="00852380">
          <w:rPr>
            <w:rFonts w:ascii="Times New Roman" w:hAnsi="Times New Roman"/>
          </w:rPr>
          <w:t>, and first-year</w:t>
        </w:r>
      </w:ins>
      <w:ins w:id="426" w:author="Steffen Oppel" w:date="2025-01-17T12:32:00Z">
        <w:r w:rsidR="00852380">
          <w:rPr>
            <w:rFonts w:ascii="Times New Roman" w:hAnsi="Times New Roman"/>
          </w:rPr>
          <w:t xml:space="preserve"> survival was therefore directly estimated in our model (see below)</w:t>
        </w:r>
      </w:ins>
      <w:r>
        <w:rPr>
          <w:rFonts w:ascii="Times New Roman" w:hAnsi="Times New Roman"/>
        </w:rPr>
        <w:t xml:space="preserve">. </w:t>
      </w:r>
      <w:del w:id="427" w:author="Susanne" w:date="2024-10-29T15:42:00Z">
        <w:r w:rsidDel="001408B5">
          <w:rPr>
            <w:rFonts w:ascii="Times New Roman" w:hAnsi="Times New Roman"/>
          </w:rPr>
          <w:delText xml:space="preserve">Because return rates of juveniles were different between years, we simulated also scenarios with 5% higher and lower first year mortality (Tab. 1). </w:delText>
        </w:r>
      </w:del>
      <w:del w:id="428" w:author="Steffen Oppel" w:date="2025-01-17T12:33:00Z">
        <w:r w:rsidDel="00852380">
          <w:rPr>
            <w:rFonts w:ascii="Times New Roman" w:hAnsi="Times New Roman"/>
          </w:rPr>
          <w:delText>Clutch size varies between 3 and 6 eggs with a median of 5 eggs (</w:delText>
        </w:r>
        <w:r w:rsidDel="00852380">
          <w:rPr>
            <w:rFonts w:ascii="Times New Roman" w:hAnsi="Times New Roman"/>
            <w:b/>
          </w:rPr>
          <w:delText>Dyrcz and Zdunek, 1993b; Schulze-Hagen et al., 1999</w:delText>
        </w:r>
        <w:r w:rsidDel="00852380">
          <w:rPr>
            <w:rFonts w:ascii="Times New Roman" w:hAnsi="Times New Roman"/>
          </w:rPr>
          <w:delText>). Breeding success is higher than 60% and the average number of fledglings per brood is 3.5 ± 1.8 (</w:delText>
        </w:r>
        <w:r w:rsidDel="00852380">
          <w:rPr>
            <w:rFonts w:ascii="Times New Roman" w:hAnsi="Times New Roman"/>
            <w:b/>
          </w:rPr>
          <w:delText>Kubacka et al., 2014</w:delText>
        </w:r>
        <w:r w:rsidDel="00852380">
          <w:rPr>
            <w:rFonts w:ascii="Times New Roman" w:hAnsi="Times New Roman"/>
          </w:rPr>
          <w:delText>). A former study from the same study area revealed a similar reproductive output (</w:delText>
        </w:r>
        <w:r w:rsidDel="00852380">
          <w:rPr>
            <w:rFonts w:ascii="Times New Roman" w:hAnsi="Times New Roman"/>
            <w:b/>
          </w:rPr>
          <w:delText>Dyrcz and Zdunek, 1993b</w:delText>
        </w:r>
        <w:r w:rsidDel="00852380">
          <w:rPr>
            <w:rFonts w:ascii="Times New Roman" w:hAnsi="Times New Roman"/>
          </w:rPr>
          <w:delText>). In both studies, t</w:delText>
        </w:r>
      </w:del>
      <w:ins w:id="429" w:author="Susanne" w:date="2024-12-13T17:17:00Z">
        <w:del w:id="430" w:author="Steffen Oppel" w:date="2025-01-17T12:33:00Z">
          <w:r w:rsidDel="00852380">
            <w:rPr>
              <w:rFonts w:ascii="Times New Roman" w:hAnsi="Times New Roman"/>
            </w:rPr>
            <w:delText>T</w:delText>
          </w:r>
        </w:del>
      </w:ins>
      <w:del w:id="431" w:author="Steffen Oppel" w:date="2025-01-17T12:33:00Z">
        <w:r w:rsidDel="00852380">
          <w:rPr>
            <w:rFonts w:ascii="Times New Roman" w:hAnsi="Times New Roman"/>
          </w:rPr>
          <w:delText>he number of fledglings was smaller in second broods (</w:delText>
        </w:r>
      </w:del>
      <w:commentRangeStart w:id="432"/>
      <w:ins w:id="433" w:author="Susanne" w:date="2024-12-04T10:30:00Z">
        <w:del w:id="434" w:author="Steffen Oppel" w:date="2025-01-17T12:33:00Z">
          <w:r w:rsidDel="00852380">
            <w:rPr>
              <w:rFonts w:ascii="Times New Roman" w:hAnsi="Times New Roman"/>
            </w:rPr>
            <w:delText>1</w:delText>
          </w:r>
        </w:del>
      </w:ins>
      <w:ins w:id="435" w:author="Susanne" w:date="2024-10-30T14:24:00Z">
        <w:del w:id="436" w:author="Steffen Oppel" w:date="2025-01-17T12:33:00Z">
          <w:r w:rsidDel="00852380">
            <w:rPr>
              <w:rFonts w:ascii="Times New Roman" w:hAnsi="Times New Roman"/>
            </w:rPr>
            <w:delText>.</w:delText>
          </w:r>
        </w:del>
      </w:ins>
      <w:ins w:id="437" w:author="Susanne" w:date="2024-12-04T10:30:00Z">
        <w:del w:id="438" w:author="Steffen Oppel" w:date="2025-01-17T12:33:00Z">
          <w:r w:rsidDel="00852380">
            <w:rPr>
              <w:rFonts w:ascii="Times New Roman" w:hAnsi="Times New Roman"/>
            </w:rPr>
            <w:delText>8</w:delText>
          </w:r>
        </w:del>
      </w:ins>
      <w:ins w:id="439" w:author="Susanne" w:date="2024-10-30T14:24:00Z">
        <w:del w:id="440" w:author="Steffen Oppel" w:date="2025-01-17T12:33:00Z">
          <w:r w:rsidDel="00852380">
            <w:rPr>
              <w:rFonts w:ascii="Times New Roman" w:hAnsi="Times New Roman"/>
            </w:rPr>
            <w:delText xml:space="preserve"> –3.</w:delText>
          </w:r>
        </w:del>
      </w:ins>
      <w:ins w:id="441" w:author="Susanne" w:date="2024-12-04T10:30:00Z">
        <w:del w:id="442" w:author="Steffen Oppel" w:date="2025-01-17T12:33:00Z">
          <w:r w:rsidDel="00852380">
            <w:rPr>
              <w:rFonts w:ascii="Times New Roman" w:hAnsi="Times New Roman"/>
            </w:rPr>
            <w:delText>7</w:delText>
          </w:r>
        </w:del>
      </w:ins>
      <w:ins w:id="443" w:author="Susanne" w:date="2024-10-30T14:24:00Z">
        <w:del w:id="444" w:author="Steffen Oppel" w:date="2025-01-17T12:33:00Z">
          <w:r w:rsidDel="00852380">
            <w:rPr>
              <w:rFonts w:ascii="Times New Roman" w:hAnsi="Times New Roman"/>
            </w:rPr>
            <w:delText xml:space="preserve"> fledglings</w:delText>
          </w:r>
        </w:del>
      </w:ins>
      <w:del w:id="445" w:author="Steffen Oppel" w:date="2025-01-17T12:33:00Z">
        <w:r w:rsidDel="00852380">
          <w:rPr>
            <w:rFonts w:ascii="Times New Roman" w:hAnsi="Times New Roman"/>
          </w:rPr>
          <w:delText>) than in first broods (</w:delText>
        </w:r>
      </w:del>
      <w:ins w:id="446" w:author="Susanne" w:date="2024-10-30T14:24:00Z">
        <w:del w:id="447" w:author="Steffen Oppel" w:date="2025-01-17T12:33:00Z">
          <w:r w:rsidDel="00852380">
            <w:rPr>
              <w:rFonts w:ascii="Times New Roman" w:hAnsi="Times New Roman"/>
            </w:rPr>
            <w:delText>2</w:delText>
          </w:r>
        </w:del>
      </w:ins>
      <w:ins w:id="448" w:author="Susanne" w:date="2024-12-04T10:23:00Z">
        <w:del w:id="449" w:author="Steffen Oppel" w:date="2025-01-17T12:33:00Z">
          <w:r w:rsidDel="00852380">
            <w:rPr>
              <w:rFonts w:ascii="Times New Roman" w:hAnsi="Times New Roman"/>
            </w:rPr>
            <w:delText>.</w:delText>
          </w:r>
        </w:del>
      </w:ins>
      <w:ins w:id="450" w:author="Susanne" w:date="2024-12-04T10:26:00Z">
        <w:del w:id="451" w:author="Steffen Oppel" w:date="2025-01-17T12:33:00Z">
          <w:r w:rsidDel="00852380">
            <w:rPr>
              <w:rFonts w:ascii="Times New Roman" w:hAnsi="Times New Roman"/>
            </w:rPr>
            <w:delText>3</w:delText>
          </w:r>
        </w:del>
      </w:ins>
      <w:ins w:id="452" w:author="Susanne" w:date="2024-10-30T14:25:00Z">
        <w:del w:id="453" w:author="Steffen Oppel" w:date="2025-01-17T12:33:00Z">
          <w:r w:rsidDel="00852380">
            <w:rPr>
              <w:rFonts w:ascii="Times New Roman" w:hAnsi="Times New Roman"/>
            </w:rPr>
            <w:delText xml:space="preserve"> – 4.0</w:delText>
          </w:r>
        </w:del>
      </w:ins>
      <w:commentRangeEnd w:id="432"/>
      <w:del w:id="454" w:author="Steffen Oppel" w:date="2025-01-17T12:33:00Z">
        <w:r w:rsidDel="00852380">
          <w:rPr>
            <w:rStyle w:val="CommentReference"/>
          </w:rPr>
          <w:commentReference w:id="432"/>
        </w:r>
        <w:r w:rsidDel="00852380">
          <w:rPr>
            <w:rFonts w:ascii="Times New Roman" w:hAnsi="Times New Roman"/>
          </w:rPr>
          <w:delText xml:space="preserve"> fledglings, </w:delText>
        </w:r>
        <w:r w:rsidDel="00852380">
          <w:rPr>
            <w:rFonts w:ascii="Times New Roman" w:hAnsi="Times New Roman"/>
            <w:b/>
          </w:rPr>
          <w:delText>Dyrcz and Zdunek, 1993b; Kubacka et al., 2014</w:delText>
        </w:r>
        <w:r w:rsidDel="00852380">
          <w:rPr>
            <w:rFonts w:ascii="Times New Roman" w:hAnsi="Times New Roman"/>
          </w:rPr>
          <w:delText>). Under optimal conditions up to 50% of the females initiate a second brood (</w:delText>
        </w:r>
        <w:r w:rsidDel="00852380">
          <w:rPr>
            <w:rFonts w:ascii="Times New Roman" w:hAnsi="Times New Roman"/>
            <w:b/>
          </w:rPr>
          <w:delText>Dyrcz and Zdunek, 1993b; Schulze-Hagen et al., 1999</w:delText>
        </w:r>
        <w:r w:rsidDel="00852380">
          <w:rPr>
            <w:rFonts w:ascii="Times New Roman" w:hAnsi="Times New Roman"/>
          </w:rPr>
          <w:delText xml:space="preserve">). We applied three scenarios of 50%, 25% and 0% of second broods to vary reproductive output (Tab. 1). Sex ratio at birth is balanced (49% males, </w:delText>
        </w:r>
        <w:r w:rsidDel="00852380">
          <w:rPr>
            <w:rFonts w:ascii="Times New Roman" w:hAnsi="Times New Roman"/>
            <w:b/>
          </w:rPr>
          <w:delText>Dyrcz et al., 2004</w:delText>
        </w:r>
        <w:r w:rsidDel="00852380">
          <w:rPr>
            <w:rFonts w:ascii="Times New Roman" w:hAnsi="Times New Roman"/>
          </w:rPr>
          <w:delText>),</w:delText>
        </w:r>
      </w:del>
      <w:ins w:id="455" w:author="Jaume Badia" w:date="2025-01-16T10:34:00Z">
        <w:del w:id="456" w:author="Steffen Oppel" w:date="2025-01-17T12:33:00Z">
          <w:r w:rsidR="007F6492" w:rsidDel="00852380">
            <w:rPr>
              <w:rFonts w:ascii="Times New Roman" w:hAnsi="Times New Roman"/>
            </w:rPr>
            <w:delText xml:space="preserve"> while</w:delText>
          </w:r>
        </w:del>
      </w:ins>
      <w:del w:id="457" w:author="Steffen Oppel" w:date="2025-01-17T12:33:00Z">
        <w:r w:rsidDel="00852380">
          <w:rPr>
            <w:rFonts w:ascii="Times New Roman" w:hAnsi="Times New Roman"/>
          </w:rPr>
          <w:delText xml:space="preserve"> </w:delText>
        </w:r>
        <w:commentRangeStart w:id="458"/>
        <w:r w:rsidDel="00852380">
          <w:rPr>
            <w:rFonts w:ascii="Times New Roman" w:hAnsi="Times New Roman"/>
          </w:rPr>
          <w:delText xml:space="preserve">adult sex ratio in the breeding population is assumed to be slightly male biased (56% males, </w:delText>
        </w:r>
        <w:r w:rsidDel="00852380">
          <w:rPr>
            <w:rFonts w:ascii="Times New Roman" w:hAnsi="Times New Roman"/>
            <w:b/>
          </w:rPr>
          <w:delText>Dyrcz and Zdunek, 1993a</w:delText>
        </w:r>
        <w:r w:rsidDel="00852380">
          <w:rPr>
            <w:rFonts w:ascii="Times New Roman" w:hAnsi="Times New Roman"/>
          </w:rPr>
          <w:delText xml:space="preserve">). </w:delText>
        </w:r>
        <w:commentRangeEnd w:id="458"/>
        <w:r w:rsidDel="00852380">
          <w:rPr>
            <w:rStyle w:val="CommentReference"/>
          </w:rPr>
          <w:commentReference w:id="458"/>
        </w:r>
        <w:r w:rsidDel="00852380">
          <w:rPr>
            <w:rFonts w:ascii="Times New Roman" w:hAnsi="Times New Roman"/>
          </w:rPr>
          <w:delText>Population assessment in the Aquatic Warbler is based on counts of singing males (</w:delText>
        </w:r>
        <w:r w:rsidDel="00852380">
          <w:rPr>
            <w:rFonts w:ascii="Times New Roman" w:hAnsi="Times New Roman"/>
            <w:b/>
          </w:rPr>
          <w:delText>Krogulec and Kloskowski, 2003</w:delText>
        </w:r>
        <w:r w:rsidDel="00852380">
          <w:rPr>
            <w:rFonts w:ascii="Times New Roman" w:hAnsi="Times New Roman"/>
          </w:rPr>
          <w:delText xml:space="preserve">). Therefore, we assumed that the number of males counted represents 56% of the total population size including females. </w:delText>
        </w:r>
      </w:del>
      <w:del w:id="459" w:author="Susanne" w:date="2024-12-19T09:44:00Z">
        <w:r w:rsidRPr="00483BBE" w:rsidDel="001D2403">
          <w:rPr>
            <w:rFonts w:ascii="Times New Roman" w:hAnsi="Times New Roman"/>
            <w:highlight w:val="yellow"/>
          </w:rPr>
          <w:delText xml:space="preserve">For the amount of suitable habitat available in 1993 we used the area of occupancy of 2965 ha described by </w:delText>
        </w:r>
        <w:r w:rsidRPr="00483BBE" w:rsidDel="001D2403">
          <w:rPr>
            <w:rFonts w:ascii="Times New Roman" w:hAnsi="Times New Roman"/>
            <w:b/>
            <w:highlight w:val="yellow"/>
          </w:rPr>
          <w:delText>Flade et al. (2018)</w:delText>
        </w:r>
        <w:r w:rsidRPr="00483BBE" w:rsidDel="001D2403">
          <w:rPr>
            <w:rFonts w:ascii="Times New Roman" w:hAnsi="Times New Roman"/>
            <w:highlight w:val="yellow"/>
          </w:rPr>
          <w:delText xml:space="preserve"> for the Pomeranian population</w:delText>
        </w:r>
      </w:del>
      <w:del w:id="460" w:author="Susanne" w:date="2024-12-19T09:45:00Z">
        <w:r w:rsidDel="001D2403">
          <w:rPr>
            <w:rFonts w:ascii="Times New Roman" w:hAnsi="Times New Roman"/>
          </w:rPr>
          <w:delText>.</w:delText>
        </w:r>
      </w:del>
      <w:del w:id="461" w:author="Susanne" w:date="2024-12-19T09:33:00Z">
        <w:r w:rsidDel="00483BBE">
          <w:rPr>
            <w:rFonts w:ascii="Times New Roman" w:hAnsi="Times New Roman"/>
          </w:rPr>
          <w:delText xml:space="preserve"> The area of occupancy was calculated by constructing circular buffers of 160 m around all records of singing males, which corresponds to the maximum home range size of 8 ha (</w:delText>
        </w:r>
        <w:r w:rsidDel="00483BBE">
          <w:rPr>
            <w:rFonts w:ascii="Times New Roman" w:hAnsi="Times New Roman"/>
            <w:b/>
          </w:rPr>
          <w:delText>Schaefer et al., 2000; Tanneberger et al., 2018</w:delText>
        </w:r>
        <w:commentRangeStart w:id="462"/>
        <w:r w:rsidDel="00483BBE">
          <w:rPr>
            <w:rFonts w:ascii="Times New Roman" w:hAnsi="Times New Roman"/>
          </w:rPr>
          <w:delText>)</w:delText>
        </w:r>
      </w:del>
    </w:p>
    <w:p w14:paraId="2D0DF3DD" w14:textId="79EE2D21" w:rsidR="00EF7E99" w:rsidRDefault="00EF7E99" w:rsidP="00C34799">
      <w:pPr>
        <w:spacing w:after="0" w:line="480" w:lineRule="auto"/>
        <w:jc w:val="both"/>
        <w:rPr>
          <w:rFonts w:ascii="Times New Roman" w:hAnsi="Times New Roman"/>
        </w:rPr>
      </w:pPr>
      <w:del w:id="463" w:author="Steffen Oppel" w:date="2025-01-17T12:34:00Z">
        <w:r w:rsidDel="00852380">
          <w:rPr>
            <w:rFonts w:ascii="Times New Roman" w:hAnsi="Times New Roman"/>
          </w:rPr>
          <w:lastRenderedPageBreak/>
          <w:delText xml:space="preserve"> </w:delText>
        </w:r>
      </w:del>
      <w:r>
        <w:rPr>
          <w:rFonts w:ascii="Times New Roman" w:hAnsi="Times New Roman"/>
        </w:rPr>
        <w:t>Carrying capacity is difficult to derive, because breeding densities are highly variable throughout the range and are possibly lower in small and isolated sites.</w:t>
      </w:r>
      <w:commentRangeEnd w:id="462"/>
      <w:r>
        <w:rPr>
          <w:rStyle w:val="CommentReference"/>
        </w:rPr>
        <w:commentReference w:id="462"/>
      </w:r>
      <w:r>
        <w:rPr>
          <w:rFonts w:ascii="Times New Roman" w:hAnsi="Times New Roman"/>
        </w:rPr>
        <w:t xml:space="preserve"> In </w:t>
      </w:r>
      <w:del w:id="464" w:author="Susanne" w:date="2024-12-19T08:56:00Z">
        <w:r w:rsidDel="00683708">
          <w:rPr>
            <w:rFonts w:ascii="Times New Roman" w:hAnsi="Times New Roman"/>
          </w:rPr>
          <w:delText xml:space="preserve">large </w:delText>
        </w:r>
      </w:del>
      <w:r>
        <w:rPr>
          <w:rFonts w:ascii="Times New Roman" w:hAnsi="Times New Roman"/>
        </w:rPr>
        <w:t xml:space="preserve">high quality habitats breeding density can be high, on average 9.6 (1.8-21.5) </w:t>
      </w:r>
      <w:ins w:id="465" w:author="Susanne" w:date="2024-12-19T09:22:00Z">
        <w:r>
          <w:rPr>
            <w:rFonts w:ascii="Times New Roman" w:hAnsi="Times New Roman"/>
          </w:rPr>
          <w:t xml:space="preserve">singing </w:t>
        </w:r>
      </w:ins>
      <w:r>
        <w:rPr>
          <w:rFonts w:ascii="Times New Roman" w:hAnsi="Times New Roman"/>
        </w:rPr>
        <w:t>males per 10 ha and on average 6.0 (0.0-18.0) nests per 10 ha (</w:t>
      </w:r>
      <w:r>
        <w:rPr>
          <w:rFonts w:ascii="Times New Roman" w:hAnsi="Times New Roman"/>
          <w:b/>
        </w:rPr>
        <w:t>Kubacka et al., 2014</w:t>
      </w:r>
      <w:r>
        <w:rPr>
          <w:rFonts w:ascii="Times New Roman" w:hAnsi="Times New Roman"/>
        </w:rPr>
        <w:t xml:space="preserve">). </w:t>
      </w:r>
      <w:del w:id="466" w:author="Susanne" w:date="2024-12-19T08:57:00Z">
        <w:r w:rsidDel="00683708">
          <w:rPr>
            <w:rFonts w:ascii="Times New Roman" w:hAnsi="Times New Roman"/>
          </w:rPr>
          <w:delText>Based on the maximum numbers of singing males divided by the area of occupancy of breeding sites (</w:delText>
        </w:r>
        <w:r w:rsidDel="00683708">
          <w:rPr>
            <w:rFonts w:ascii="Times New Roman" w:hAnsi="Times New Roman"/>
            <w:b/>
          </w:rPr>
          <w:delText>Tanneberger et al., 2018</w:delText>
        </w:r>
        <w:r w:rsidDel="00683708">
          <w:rPr>
            <w:rFonts w:ascii="Times New Roman" w:hAnsi="Times New Roman"/>
          </w:rPr>
          <w:delText xml:space="preserve">) an average density of 0.3 males per ha can be assumed. </w:delText>
        </w:r>
      </w:del>
      <w:r>
        <w:rPr>
          <w:rFonts w:ascii="Times New Roman" w:hAnsi="Times New Roman"/>
        </w:rPr>
        <w:t xml:space="preserve">In Pomerania, however, these densities of singing males </w:t>
      </w:r>
      <w:del w:id="467" w:author="Steffen Oppel" w:date="2024-10-07T08:00:00Z">
        <w:r w:rsidDel="008616F7">
          <w:rPr>
            <w:rFonts w:ascii="Times New Roman" w:hAnsi="Times New Roman"/>
          </w:rPr>
          <w:delText xml:space="preserve">were </w:delText>
        </w:r>
      </w:del>
      <w:ins w:id="468" w:author="Steffen Oppel" w:date="2024-10-07T08:00:00Z">
        <w:r>
          <w:rPr>
            <w:rFonts w:ascii="Times New Roman" w:hAnsi="Times New Roman"/>
          </w:rPr>
          <w:t>hav</w:t>
        </w:r>
      </w:ins>
      <w:ins w:id="469" w:author="Steffen Oppel" w:date="2024-10-07T08:01:00Z">
        <w:r>
          <w:rPr>
            <w:rFonts w:ascii="Times New Roman" w:hAnsi="Times New Roman"/>
          </w:rPr>
          <w:t>e</w:t>
        </w:r>
      </w:ins>
      <w:ins w:id="470" w:author="Steffen Oppel" w:date="2024-10-07T08:00:00Z">
        <w:r>
          <w:rPr>
            <w:rFonts w:ascii="Times New Roman" w:hAnsi="Times New Roman"/>
          </w:rPr>
          <w:t xml:space="preserve"> </w:t>
        </w:r>
      </w:ins>
      <w:r>
        <w:rPr>
          <w:rFonts w:ascii="Times New Roman" w:hAnsi="Times New Roman"/>
        </w:rPr>
        <w:t xml:space="preserve">never been reached, </w:t>
      </w:r>
      <w:commentRangeStart w:id="471"/>
      <w:commentRangeStart w:id="472"/>
      <w:del w:id="473" w:author="Steffen Oppel" w:date="2025-01-17T12:37:00Z">
        <w:r w:rsidDel="00852380">
          <w:rPr>
            <w:rFonts w:ascii="Times New Roman" w:hAnsi="Times New Roman"/>
          </w:rPr>
          <w:delText>not even in the 1970s when Aquatic Warblers were still abundant</w:delText>
        </w:r>
        <w:commentRangeEnd w:id="471"/>
        <w:r w:rsidR="00541AA7" w:rsidDel="00852380">
          <w:rPr>
            <w:rStyle w:val="CommentReference"/>
          </w:rPr>
          <w:commentReference w:id="471"/>
        </w:r>
        <w:commentRangeEnd w:id="472"/>
        <w:r w:rsidR="00852380" w:rsidDel="00852380">
          <w:rPr>
            <w:rStyle w:val="CommentReference"/>
          </w:rPr>
          <w:commentReference w:id="472"/>
        </w:r>
        <w:r w:rsidDel="00852380">
          <w:rPr>
            <w:rFonts w:ascii="Times New Roman" w:hAnsi="Times New Roman"/>
          </w:rPr>
          <w:delText>. Therefore,</w:delText>
        </w:r>
      </w:del>
      <w:ins w:id="474" w:author="Steffen Oppel" w:date="2025-01-17T12:37:00Z">
        <w:r w:rsidR="00852380">
          <w:rPr>
            <w:rFonts w:ascii="Times New Roman" w:hAnsi="Times New Roman"/>
          </w:rPr>
          <w:t>and</w:t>
        </w:r>
      </w:ins>
      <w:r>
        <w:rPr>
          <w:rFonts w:ascii="Times New Roman" w:hAnsi="Times New Roman"/>
        </w:rPr>
        <w:t xml:space="preserve"> we </w:t>
      </w:r>
      <w:ins w:id="475" w:author="Steffen Oppel" w:date="2025-01-17T12:37:00Z">
        <w:r w:rsidR="00852380">
          <w:rPr>
            <w:rFonts w:ascii="Times New Roman" w:hAnsi="Times New Roman"/>
          </w:rPr>
          <w:t xml:space="preserve">therefore </w:t>
        </w:r>
      </w:ins>
      <w:r>
        <w:rPr>
          <w:rFonts w:ascii="Times New Roman" w:hAnsi="Times New Roman"/>
        </w:rPr>
        <w:t xml:space="preserve">used a density of </w:t>
      </w:r>
      <w:ins w:id="476" w:author="Jaume Badia" w:date="2025-01-16T10:35:00Z">
        <w:r w:rsidR="008F18C7">
          <w:rPr>
            <w:rFonts w:ascii="Times New Roman" w:hAnsi="Times New Roman"/>
          </w:rPr>
          <w:t xml:space="preserve">1.5 </w:t>
        </w:r>
      </w:ins>
      <w:del w:id="477" w:author="Jaume Badia" w:date="2025-01-16T10:36:00Z">
        <w:r w:rsidDel="008F18C7">
          <w:rPr>
            <w:rFonts w:ascii="Times New Roman" w:hAnsi="Times New Roman"/>
          </w:rPr>
          <w:delText>0.15</w:delText>
        </w:r>
      </w:del>
      <w:r>
        <w:rPr>
          <w:rFonts w:ascii="Times New Roman" w:hAnsi="Times New Roman"/>
        </w:rPr>
        <w:t xml:space="preserve"> males</w:t>
      </w:r>
      <w:ins w:id="478" w:author="Susanne" w:date="2024-12-19T09:24:00Z">
        <w:r>
          <w:rPr>
            <w:rFonts w:ascii="Times New Roman" w:hAnsi="Times New Roman"/>
          </w:rPr>
          <w:t xml:space="preserve"> and </w:t>
        </w:r>
      </w:ins>
      <w:ins w:id="479" w:author="Jaume Badia" w:date="2025-01-16T10:36:00Z">
        <w:r w:rsidR="008F18C7">
          <w:rPr>
            <w:rFonts w:ascii="Times New Roman" w:hAnsi="Times New Roman"/>
          </w:rPr>
          <w:t xml:space="preserve">1.2 </w:t>
        </w:r>
      </w:ins>
      <w:ins w:id="480" w:author="Susanne" w:date="2024-12-19T09:24:00Z">
        <w:del w:id="481" w:author="Jaume Badia" w:date="2025-01-16T10:36:00Z">
          <w:r w:rsidDel="008F18C7">
            <w:rPr>
              <w:rFonts w:ascii="Times New Roman" w:hAnsi="Times New Roman"/>
            </w:rPr>
            <w:delText xml:space="preserve">0.12 </w:delText>
          </w:r>
        </w:del>
        <w:r>
          <w:rPr>
            <w:rFonts w:ascii="Times New Roman" w:hAnsi="Times New Roman"/>
          </w:rPr>
          <w:t>nests (breeding females)</w:t>
        </w:r>
      </w:ins>
      <w:r>
        <w:rPr>
          <w:rFonts w:ascii="Times New Roman" w:hAnsi="Times New Roman"/>
        </w:rPr>
        <w:t xml:space="preserve"> </w:t>
      </w:r>
      <w:commentRangeStart w:id="482"/>
      <w:r>
        <w:rPr>
          <w:rFonts w:ascii="Times New Roman" w:hAnsi="Times New Roman"/>
        </w:rPr>
        <w:t xml:space="preserve">per </w:t>
      </w:r>
      <w:ins w:id="483" w:author="Jaume Badia" w:date="2025-01-16T10:36:00Z">
        <w:r w:rsidR="008F18C7">
          <w:rPr>
            <w:rFonts w:ascii="Times New Roman" w:hAnsi="Times New Roman"/>
          </w:rPr>
          <w:t>10 ha</w:t>
        </w:r>
        <w:commentRangeEnd w:id="482"/>
        <w:r w:rsidR="008F18C7">
          <w:rPr>
            <w:rStyle w:val="CommentReference"/>
          </w:rPr>
          <w:commentReference w:id="482"/>
        </w:r>
        <w:r w:rsidR="008F18C7">
          <w:rPr>
            <w:rFonts w:ascii="Times New Roman" w:hAnsi="Times New Roman"/>
          </w:rPr>
          <w:t xml:space="preserve"> </w:t>
        </w:r>
      </w:ins>
      <w:del w:id="484" w:author="Steffen Oppel" w:date="2025-01-17T12:36:00Z">
        <w:r w:rsidDel="00852380">
          <w:rPr>
            <w:rFonts w:ascii="Times New Roman" w:hAnsi="Times New Roman"/>
          </w:rPr>
          <w:delText>h</w:delText>
        </w:r>
      </w:del>
      <w:ins w:id="485" w:author="Jaume Badia" w:date="2025-01-16T10:35:00Z">
        <w:del w:id="486" w:author="Steffen Oppel" w:date="2025-01-17T12:36:00Z">
          <w:r w:rsidR="00C87ADC" w:rsidDel="00852380">
            <w:rPr>
              <w:rFonts w:ascii="Times New Roman" w:hAnsi="Times New Roman"/>
            </w:rPr>
            <w:delText>ectar</w:delText>
          </w:r>
        </w:del>
      </w:ins>
      <w:del w:id="487" w:author="Steffen Oppel" w:date="2025-01-17T12:36:00Z">
        <w:r w:rsidDel="00852380">
          <w:rPr>
            <w:rFonts w:ascii="Times New Roman" w:hAnsi="Times New Roman"/>
          </w:rPr>
          <w:delText>a</w:delText>
        </w:r>
      </w:del>
      <w:ins w:id="488" w:author="Jaume Badia" w:date="2025-01-16T10:35:00Z">
        <w:del w:id="489" w:author="Steffen Oppel" w:date="2025-01-17T12:36:00Z">
          <w:r w:rsidR="00C87ADC" w:rsidDel="00852380">
            <w:rPr>
              <w:rFonts w:ascii="Times New Roman" w:hAnsi="Times New Roman"/>
            </w:rPr>
            <w:delText>e</w:delText>
          </w:r>
        </w:del>
      </w:ins>
      <w:del w:id="490" w:author="Steffen Oppel" w:date="2025-01-17T12:36:00Z">
        <w:r w:rsidDel="00852380">
          <w:rPr>
            <w:rFonts w:ascii="Times New Roman" w:hAnsi="Times New Roman"/>
          </w:rPr>
          <w:delText xml:space="preserve"> </w:delText>
        </w:r>
      </w:del>
      <w:del w:id="491" w:author="Jaume Badia" w:date="2025-01-16T10:35:00Z">
        <w:r w:rsidDel="00C87ADC">
          <w:rPr>
            <w:rFonts w:ascii="Times New Roman" w:hAnsi="Times New Roman"/>
          </w:rPr>
          <w:delText xml:space="preserve">for calculating </w:delText>
        </w:r>
      </w:del>
      <w:ins w:id="492" w:author="Jaume Badia" w:date="2025-01-16T10:35:00Z">
        <w:r w:rsidR="00C87ADC">
          <w:rPr>
            <w:rFonts w:ascii="Times New Roman" w:hAnsi="Times New Roman"/>
          </w:rPr>
          <w:t xml:space="preserve">to calculate </w:t>
        </w:r>
      </w:ins>
      <w:r>
        <w:rPr>
          <w:rFonts w:ascii="Times New Roman" w:hAnsi="Times New Roman"/>
        </w:rPr>
        <w:t xml:space="preserve">carrying capacity, which represents the average </w:t>
      </w:r>
      <w:del w:id="493" w:author="Steffen Oppel" w:date="2025-01-21T05:21:00Z">
        <w:r w:rsidDel="000815DF">
          <w:rPr>
            <w:rFonts w:ascii="Times New Roman" w:hAnsi="Times New Roman"/>
          </w:rPr>
          <w:delText xml:space="preserve">of </w:delText>
        </w:r>
      </w:del>
      <w:r>
        <w:rPr>
          <w:rFonts w:ascii="Times New Roman" w:hAnsi="Times New Roman"/>
        </w:rPr>
        <w:t xml:space="preserve">singing male densities of </w:t>
      </w:r>
      <w:ins w:id="494" w:author="Steffen Oppel" w:date="2025-01-21T05:22:00Z">
        <w:r w:rsidR="000815DF">
          <w:rPr>
            <w:rFonts w:ascii="Times New Roman" w:hAnsi="Times New Roman"/>
          </w:rPr>
          <w:t xml:space="preserve">former </w:t>
        </w:r>
      </w:ins>
      <w:r>
        <w:rPr>
          <w:rFonts w:ascii="Times New Roman" w:hAnsi="Times New Roman"/>
        </w:rPr>
        <w:t>Pomeranian breeding sites (</w:t>
      </w:r>
      <w:proofErr w:type="spellStart"/>
      <w:r>
        <w:rPr>
          <w:rFonts w:ascii="Times New Roman" w:hAnsi="Times New Roman"/>
          <w:b/>
        </w:rPr>
        <w:t>Tanneberger</w:t>
      </w:r>
      <w:proofErr w:type="spellEnd"/>
      <w:r>
        <w:rPr>
          <w:rFonts w:ascii="Times New Roman" w:hAnsi="Times New Roman"/>
          <w:b/>
        </w:rPr>
        <w:t xml:space="preserve"> et al., 2018</w:t>
      </w:r>
      <w:r>
        <w:rPr>
          <w:rFonts w:ascii="Times New Roman" w:hAnsi="Times New Roman"/>
        </w:rPr>
        <w:t xml:space="preserve">). </w:t>
      </w:r>
    </w:p>
    <w:p w14:paraId="2D0DF3DE" w14:textId="77777777" w:rsidR="00EF7E99" w:rsidRDefault="00EF7E99" w:rsidP="00B94C40">
      <w:pPr>
        <w:numPr>
          <w:ins w:id="495" w:author="Susanne" w:date="2024-12-19T17:20:00Z"/>
        </w:numPr>
        <w:spacing w:after="0" w:line="480" w:lineRule="auto"/>
        <w:rPr>
          <w:ins w:id="496" w:author="Susanne" w:date="2024-12-19T17:20:00Z"/>
          <w:rFonts w:ascii="Times New Roman" w:hAnsi="Times New Roman"/>
          <w:b/>
        </w:rPr>
      </w:pPr>
    </w:p>
    <w:p w14:paraId="2D0DF3DF" w14:textId="487BAC17" w:rsidR="00EF7E99" w:rsidRDefault="00EF7E99" w:rsidP="00B94C40">
      <w:pPr>
        <w:numPr>
          <w:ins w:id="497" w:author="Susanne" w:date="2024-12-19T17:20:00Z"/>
        </w:numPr>
        <w:spacing w:after="0" w:line="480" w:lineRule="auto"/>
        <w:rPr>
          <w:ins w:id="498" w:author="Susanne" w:date="2024-12-19T17:20:00Z"/>
          <w:rFonts w:ascii="Times New Roman" w:hAnsi="Times New Roman"/>
          <w:b/>
        </w:rPr>
      </w:pPr>
      <w:ins w:id="499" w:author="Susanne" w:date="2024-12-19T17:20:00Z">
        <w:r>
          <w:rPr>
            <w:rFonts w:ascii="Times New Roman" w:hAnsi="Times New Roman"/>
            <w:b/>
          </w:rPr>
          <w:t xml:space="preserve">Population </w:t>
        </w:r>
        <w:del w:id="500" w:author="Steffen Oppel" w:date="2025-01-21T10:07:00Z">
          <w:r w:rsidDel="00AA34B1">
            <w:rPr>
              <w:rFonts w:ascii="Times New Roman" w:hAnsi="Times New Roman"/>
              <w:b/>
            </w:rPr>
            <w:delText>viability analysis</w:delText>
          </w:r>
        </w:del>
      </w:ins>
      <w:ins w:id="501" w:author="Steffen Oppel" w:date="2025-01-21T10:07:00Z">
        <w:r w:rsidR="00AA34B1">
          <w:rPr>
            <w:rFonts w:ascii="Times New Roman" w:hAnsi="Times New Roman"/>
            <w:b/>
          </w:rPr>
          <w:t>model structure and estimation of growth rate</w:t>
        </w:r>
      </w:ins>
    </w:p>
    <w:p w14:paraId="2D0DF3E0" w14:textId="6A801BA9" w:rsidR="00EF7E99" w:rsidDel="00D11875" w:rsidRDefault="00EF7E99" w:rsidP="00B94C40">
      <w:pPr>
        <w:numPr>
          <w:ins w:id="502" w:author="Susanne" w:date="2024-12-19T17:21:00Z"/>
        </w:numPr>
        <w:spacing w:after="0" w:line="480" w:lineRule="auto"/>
        <w:jc w:val="both"/>
        <w:rPr>
          <w:ins w:id="503" w:author="Susanne" w:date="2024-12-19T17:21:00Z"/>
          <w:del w:id="504" w:author="Steffen Oppel" w:date="2025-01-21T10:38:00Z"/>
          <w:rFonts w:ascii="Times New Roman" w:hAnsi="Times New Roman"/>
        </w:rPr>
      </w:pPr>
      <w:ins w:id="505" w:author="Susanne" w:date="2024-12-19T17:21:00Z">
        <w:del w:id="506" w:author="Steffen Oppel" w:date="2025-01-21T10:23:00Z">
          <w:r w:rsidDel="000035DC">
            <w:rPr>
              <w:rFonts w:ascii="Times New Roman" w:hAnsi="Times New Roman"/>
            </w:rPr>
            <w:delText>Integrated population model</w:delText>
          </w:r>
        </w:del>
      </w:ins>
    </w:p>
    <w:p w14:paraId="30A26F98" w14:textId="1C22E808" w:rsidR="00745709" w:rsidRPr="00252BF0" w:rsidRDefault="00252BF0" w:rsidP="00745709">
      <w:pPr>
        <w:spacing w:after="0" w:line="480" w:lineRule="auto"/>
        <w:ind w:firstLine="720"/>
        <w:jc w:val="both"/>
        <w:rPr>
          <w:ins w:id="507" w:author="Steffen Oppel" w:date="2025-01-21T11:38:00Z"/>
          <w:rFonts w:ascii="Times New Roman" w:hAnsi="Times New Roman"/>
        </w:rPr>
      </w:pPr>
      <w:ins w:id="508" w:author="Steffen Oppel" w:date="2025-01-21T10:37:00Z">
        <w:r w:rsidRPr="00252BF0">
          <w:rPr>
            <w:rFonts w:ascii="Times New Roman" w:hAnsi="Times New Roman"/>
          </w:rPr>
          <w:t xml:space="preserve">We estimated demographic parameters of the </w:t>
        </w:r>
        <w:r>
          <w:rPr>
            <w:rFonts w:ascii="Times New Roman" w:hAnsi="Times New Roman"/>
          </w:rPr>
          <w:t xml:space="preserve">Aquatic </w:t>
        </w:r>
        <w:r w:rsidR="00D11875">
          <w:rPr>
            <w:rFonts w:ascii="Times New Roman" w:hAnsi="Times New Roman"/>
          </w:rPr>
          <w:t>Warbler</w:t>
        </w:r>
        <w:r w:rsidRPr="00252BF0">
          <w:rPr>
            <w:rFonts w:ascii="Times New Roman" w:hAnsi="Times New Roman"/>
          </w:rPr>
          <w:t xml:space="preserve"> using an integrated population model</w:t>
        </w:r>
      </w:ins>
      <w:ins w:id="509" w:author="Steffen Oppel" w:date="2025-01-21T10:38:00Z">
        <w:r w:rsidR="00D11875">
          <w:rPr>
            <w:rFonts w:ascii="Times New Roman" w:hAnsi="Times New Roman"/>
          </w:rPr>
          <w:t xml:space="preserve"> structured </w:t>
        </w:r>
      </w:ins>
      <w:ins w:id="510" w:author="Steffen Oppel" w:date="2025-01-21T13:13:00Z">
        <w:r w:rsidR="001208CA">
          <w:rPr>
            <w:rFonts w:ascii="Times New Roman" w:hAnsi="Times New Roman"/>
          </w:rPr>
          <w:t xml:space="preserve">like </w:t>
        </w:r>
      </w:ins>
      <w:ins w:id="511" w:author="Steffen Oppel" w:date="2025-01-21T10:38:00Z">
        <w:r w:rsidR="00D11875">
          <w:rPr>
            <w:rFonts w:ascii="Times New Roman" w:hAnsi="Times New Roman"/>
          </w:rPr>
          <w:t xml:space="preserve">similar models for other </w:t>
        </w:r>
        <w:r w:rsidR="00D11875" w:rsidRPr="001C3E70">
          <w:rPr>
            <w:rFonts w:ascii="Times New Roman" w:hAnsi="Times New Roman"/>
            <w:i/>
            <w:iCs/>
          </w:rPr>
          <w:t>Acrocephalus</w:t>
        </w:r>
        <w:r w:rsidR="00D11875">
          <w:rPr>
            <w:rFonts w:ascii="Times New Roman" w:hAnsi="Times New Roman"/>
          </w:rPr>
          <w:t xml:space="preserve"> warblers (Saether et al. 2004). </w:t>
        </w:r>
      </w:ins>
      <w:ins w:id="512" w:author="Steffen Oppel" w:date="2025-01-21T10:37:00Z">
        <w:r w:rsidRPr="00252BF0">
          <w:rPr>
            <w:rFonts w:ascii="Times New Roman" w:hAnsi="Times New Roman"/>
          </w:rPr>
          <w:t xml:space="preserve">The population model was constructed with two age classes, juveniles and adults, </w:t>
        </w:r>
      </w:ins>
      <w:ins w:id="513" w:author="Steffen Oppel" w:date="2025-01-21T11:16:00Z">
        <w:r w:rsidR="00D04F6E">
          <w:rPr>
            <w:rFonts w:ascii="Times New Roman" w:hAnsi="Times New Roman"/>
          </w:rPr>
          <w:t xml:space="preserve">and assumed </w:t>
        </w:r>
      </w:ins>
      <w:ins w:id="514" w:author="Steffen Oppel" w:date="2025-01-21T10:37:00Z">
        <w:r w:rsidRPr="00252BF0">
          <w:rPr>
            <w:rFonts w:ascii="Times New Roman" w:hAnsi="Times New Roman"/>
          </w:rPr>
          <w:t>that all females started breeding at the age of one year</w:t>
        </w:r>
      </w:ins>
      <w:ins w:id="515" w:author="Steffen Oppel" w:date="2025-01-21T10:54:00Z">
        <w:r w:rsidR="00DE4548">
          <w:rPr>
            <w:rFonts w:ascii="Times New Roman" w:hAnsi="Times New Roman"/>
          </w:rPr>
          <w:t xml:space="preserve">, and that </w:t>
        </w:r>
      </w:ins>
      <w:ins w:id="516" w:author="Steffen Oppel" w:date="2025-01-21T10:56:00Z">
        <w:r w:rsidR="00452AA0">
          <w:rPr>
            <w:rFonts w:ascii="Times New Roman" w:hAnsi="Times New Roman"/>
          </w:rPr>
          <w:t>a certain proportion</w:t>
        </w:r>
      </w:ins>
      <w:ins w:id="517" w:author="Steffen Oppel" w:date="2025-01-21T10:54:00Z">
        <w:r w:rsidR="00DE4548">
          <w:rPr>
            <w:rFonts w:ascii="Times New Roman" w:hAnsi="Times New Roman"/>
          </w:rPr>
          <w:t xml:space="preserve"> of adult birds were males</w:t>
        </w:r>
      </w:ins>
      <w:ins w:id="518" w:author="Steffen Oppel" w:date="2025-01-21T10:56:00Z">
        <w:r w:rsidR="00452AA0">
          <w:rPr>
            <w:rFonts w:ascii="Times New Roman" w:hAnsi="Times New Roman"/>
          </w:rPr>
          <w:t xml:space="preserve"> (</w:t>
        </w:r>
        <w:r w:rsidR="002A5CA2">
          <w:rPr>
            <w:rFonts w:ascii="Times New Roman" w:hAnsi="Times New Roman"/>
          </w:rPr>
          <w:t xml:space="preserve">this proportion followed a normal distribution with a mean of 0.56 and a standard deviation </w:t>
        </w:r>
      </w:ins>
      <w:ins w:id="519" w:author="Steffen Oppel" w:date="2025-01-21T10:57:00Z">
        <w:r w:rsidR="002A5CA2">
          <w:rPr>
            <w:rFonts w:ascii="Times New Roman" w:hAnsi="Times New Roman"/>
          </w:rPr>
          <w:t>of 0.01)</w:t>
        </w:r>
      </w:ins>
      <w:ins w:id="520" w:author="Steffen Oppel" w:date="2025-01-21T10:37:00Z">
        <w:r w:rsidRPr="00252BF0">
          <w:rPr>
            <w:rFonts w:ascii="Times New Roman" w:hAnsi="Times New Roman"/>
          </w:rPr>
          <w:t xml:space="preserve">. </w:t>
        </w:r>
      </w:ins>
      <w:ins w:id="521" w:author="Steffen Oppel" w:date="2025-01-21T11:38:00Z">
        <w:r w:rsidR="00745709" w:rsidRPr="00252BF0">
          <w:rPr>
            <w:rFonts w:ascii="Times New Roman" w:hAnsi="Times New Roman"/>
          </w:rPr>
          <w:t>We used a Leslie matrix to describe the transition probabilities of juveniles and adults from one year to the next and estimated those transition probabilities with the parameters for survival and productivity of breeders. We assumed that annual survival during the first year of life (juvenile survival) was different from annual survival for birds that were older than one year (adult survival).</w:t>
        </w:r>
      </w:ins>
    </w:p>
    <w:p w14:paraId="067A0DB9" w14:textId="380FF1B5" w:rsidR="00C635EB" w:rsidRDefault="00745709" w:rsidP="00252BF0">
      <w:pPr>
        <w:numPr>
          <w:ins w:id="522" w:author="Unknown"/>
        </w:numPr>
        <w:spacing w:after="0" w:line="480" w:lineRule="auto"/>
        <w:ind w:firstLine="720"/>
        <w:jc w:val="both"/>
        <w:rPr>
          <w:ins w:id="523" w:author="Steffen Oppel" w:date="2025-01-21T10:41:00Z"/>
          <w:rFonts w:ascii="Times New Roman" w:hAnsi="Times New Roman"/>
        </w:rPr>
      </w:pPr>
      <w:ins w:id="524" w:author="Steffen Oppel" w:date="2025-01-21T11:38:00Z">
        <w:r>
          <w:rPr>
            <w:rFonts w:ascii="Times New Roman" w:hAnsi="Times New Roman"/>
          </w:rPr>
          <w:lastRenderedPageBreak/>
          <w:t>A</w:t>
        </w:r>
      </w:ins>
      <w:ins w:id="525" w:author="Steffen Oppel" w:date="2025-01-21T10:37:00Z">
        <w:r w:rsidR="00252BF0" w:rsidRPr="00252BF0">
          <w:rPr>
            <w:rFonts w:ascii="Times New Roman" w:hAnsi="Times New Roman"/>
          </w:rPr>
          <w:t>nnual fecundity was decomposed into a process determin</w:t>
        </w:r>
      </w:ins>
      <w:ins w:id="526" w:author="Steffen Oppel" w:date="2025-01-21T11:15:00Z">
        <w:r w:rsidR="003670C5">
          <w:rPr>
            <w:rFonts w:ascii="Times New Roman" w:hAnsi="Times New Roman"/>
          </w:rPr>
          <w:t>ed by</w:t>
        </w:r>
      </w:ins>
      <w:ins w:id="527" w:author="Steffen Oppel" w:date="2025-01-21T10:37:00Z">
        <w:r w:rsidR="00252BF0" w:rsidRPr="00252BF0">
          <w:rPr>
            <w:rFonts w:ascii="Times New Roman" w:hAnsi="Times New Roman"/>
          </w:rPr>
          <w:t xml:space="preserve"> </w:t>
        </w:r>
      </w:ins>
      <w:ins w:id="528" w:author="Steffen Oppel" w:date="2025-01-21T10:39:00Z">
        <w:r w:rsidR="006B40C3">
          <w:rPr>
            <w:rFonts w:ascii="Times New Roman" w:hAnsi="Times New Roman"/>
          </w:rPr>
          <w:t xml:space="preserve">the number of successful broods and the </w:t>
        </w:r>
      </w:ins>
      <w:ins w:id="529" w:author="Steffen Oppel" w:date="2025-01-21T10:40:00Z">
        <w:r w:rsidR="007C17BB">
          <w:rPr>
            <w:rFonts w:ascii="Times New Roman" w:hAnsi="Times New Roman"/>
          </w:rPr>
          <w:t xml:space="preserve">fledged brood size. We assumed that </w:t>
        </w:r>
        <w:r w:rsidR="00EA27E5">
          <w:rPr>
            <w:rFonts w:ascii="Times New Roman" w:hAnsi="Times New Roman"/>
          </w:rPr>
          <w:t xml:space="preserve">in the past, intensive agricultural management and early mowing of breeding habitats </w:t>
        </w:r>
      </w:ins>
      <w:ins w:id="530" w:author="Steffen Oppel" w:date="2025-01-21T10:41:00Z">
        <w:r w:rsidR="008476CD">
          <w:rPr>
            <w:rFonts w:ascii="Times New Roman" w:hAnsi="Times New Roman"/>
          </w:rPr>
          <w:t xml:space="preserve">did not permit raising two broods, so second broods were only possible in hypothetical scenarios of </w:t>
        </w:r>
        <w:r w:rsidR="00C635EB">
          <w:rPr>
            <w:rFonts w:ascii="Times New Roman" w:hAnsi="Times New Roman"/>
          </w:rPr>
          <w:t>the past or in future management scenarios</w:t>
        </w:r>
      </w:ins>
      <w:ins w:id="531" w:author="Steffen Oppel" w:date="2025-01-21T13:13:00Z">
        <w:r w:rsidR="008D45D3">
          <w:rPr>
            <w:rFonts w:ascii="Times New Roman" w:hAnsi="Times New Roman"/>
          </w:rPr>
          <w:t>.</w:t>
        </w:r>
      </w:ins>
      <w:ins w:id="532" w:author="Steffen Oppel" w:date="2025-01-21T11:27:00Z">
        <w:r w:rsidR="007210C8">
          <w:rPr>
            <w:rFonts w:ascii="Times New Roman" w:hAnsi="Times New Roman"/>
          </w:rPr>
          <w:t xml:space="preserve"> </w:t>
        </w:r>
      </w:ins>
      <w:ins w:id="533" w:author="Steffen Oppel" w:date="2025-01-21T13:14:00Z">
        <w:r w:rsidR="008D45D3">
          <w:rPr>
            <w:rFonts w:ascii="Times New Roman" w:hAnsi="Times New Roman"/>
          </w:rPr>
          <w:t>T</w:t>
        </w:r>
      </w:ins>
      <w:ins w:id="534" w:author="Steffen Oppel" w:date="2025-01-21T11:28:00Z">
        <w:r w:rsidR="007160D2">
          <w:rPr>
            <w:rFonts w:ascii="Times New Roman" w:hAnsi="Times New Roman"/>
          </w:rPr>
          <w:t>he proportion of birds raising two broods was</w:t>
        </w:r>
      </w:ins>
      <w:ins w:id="535" w:author="Steffen Oppel" w:date="2025-01-21T11:27:00Z">
        <w:r w:rsidR="007210C8">
          <w:rPr>
            <w:rFonts w:ascii="Times New Roman" w:hAnsi="Times New Roman"/>
          </w:rPr>
          <w:t xml:space="preserve"> </w:t>
        </w:r>
        <w:r w:rsidR="007160D2">
          <w:rPr>
            <w:rFonts w:ascii="Times New Roman" w:hAnsi="Times New Roman"/>
          </w:rPr>
          <w:t xml:space="preserve">assumed to follow a normal </w:t>
        </w:r>
      </w:ins>
      <w:ins w:id="536" w:author="Steffen Oppel" w:date="2025-01-21T11:28:00Z">
        <w:r w:rsidR="007160D2">
          <w:rPr>
            <w:rFonts w:ascii="Times New Roman" w:hAnsi="Times New Roman"/>
          </w:rPr>
          <w:t xml:space="preserve">distribution with a mean of 0.25 and standard deviation of </w:t>
        </w:r>
        <w:r w:rsidR="00712594">
          <w:rPr>
            <w:rFonts w:ascii="Times New Roman" w:hAnsi="Times New Roman"/>
          </w:rPr>
          <w:t>0.07</w:t>
        </w:r>
      </w:ins>
      <w:ins w:id="537" w:author="Steffen Oppel" w:date="2025-01-21T10:41:00Z">
        <w:r w:rsidR="00C635EB">
          <w:rPr>
            <w:rFonts w:ascii="Times New Roman" w:hAnsi="Times New Roman"/>
          </w:rPr>
          <w:t>.</w:t>
        </w:r>
      </w:ins>
      <w:ins w:id="538" w:author="Steffen Oppel" w:date="2025-01-21T10:45:00Z">
        <w:r w:rsidR="00837B97">
          <w:rPr>
            <w:rFonts w:ascii="Times New Roman" w:hAnsi="Times New Roman"/>
          </w:rPr>
          <w:t xml:space="preserve"> </w:t>
        </w:r>
      </w:ins>
      <w:ins w:id="539" w:author="Steffen Oppel" w:date="2025-01-21T10:55:00Z">
        <w:r w:rsidR="00DE4548">
          <w:rPr>
            <w:rFonts w:ascii="Times New Roman" w:hAnsi="Times New Roman"/>
          </w:rPr>
          <w:t>T</w:t>
        </w:r>
      </w:ins>
      <w:ins w:id="540" w:author="Steffen Oppel" w:date="2025-01-21T10:45:00Z">
        <w:r w:rsidR="00837B97" w:rsidRPr="00252BF0">
          <w:rPr>
            <w:rFonts w:ascii="Times New Roman" w:hAnsi="Times New Roman"/>
          </w:rPr>
          <w:t xml:space="preserve">he number of fledglings per </w:t>
        </w:r>
      </w:ins>
      <w:ins w:id="541" w:author="Steffen Oppel" w:date="2025-01-21T10:55:00Z">
        <w:r w:rsidR="00DE4548">
          <w:rPr>
            <w:rFonts w:ascii="Times New Roman" w:hAnsi="Times New Roman"/>
          </w:rPr>
          <w:t xml:space="preserve">first </w:t>
        </w:r>
      </w:ins>
      <w:ins w:id="542" w:author="Steffen Oppel" w:date="2025-01-21T10:45:00Z">
        <w:r w:rsidR="00837B97">
          <w:rPr>
            <w:rFonts w:ascii="Times New Roman" w:hAnsi="Times New Roman"/>
          </w:rPr>
          <w:t>brood</w:t>
        </w:r>
        <w:r w:rsidR="00837B97" w:rsidRPr="00252BF0">
          <w:rPr>
            <w:rFonts w:ascii="Times New Roman" w:hAnsi="Times New Roman"/>
          </w:rPr>
          <w:t xml:space="preserve"> was assumed to follow a </w:t>
        </w:r>
      </w:ins>
      <w:ins w:id="543" w:author="Steffen Oppel" w:date="2025-01-21T10:46:00Z">
        <w:r w:rsidR="00837B97">
          <w:rPr>
            <w:rFonts w:ascii="Times New Roman" w:hAnsi="Times New Roman"/>
          </w:rPr>
          <w:t>normal</w:t>
        </w:r>
      </w:ins>
      <w:ins w:id="544" w:author="Steffen Oppel" w:date="2025-01-21T10:45:00Z">
        <w:r w:rsidR="00837B97" w:rsidRPr="00252BF0">
          <w:rPr>
            <w:rFonts w:ascii="Times New Roman" w:hAnsi="Times New Roman"/>
          </w:rPr>
          <w:t xml:space="preserve"> distribution </w:t>
        </w:r>
      </w:ins>
      <w:ins w:id="545" w:author="Steffen Oppel" w:date="2025-01-21T10:55:00Z">
        <w:r w:rsidR="00DE4548">
          <w:rPr>
            <w:rFonts w:ascii="Times New Roman" w:hAnsi="Times New Roman"/>
          </w:rPr>
          <w:t xml:space="preserve">with a mean of </w:t>
        </w:r>
        <w:r w:rsidR="00452AA0">
          <w:rPr>
            <w:rFonts w:ascii="Times New Roman" w:hAnsi="Times New Roman"/>
          </w:rPr>
          <w:t>3.15 and a standard deviation of 0.16</w:t>
        </w:r>
      </w:ins>
      <w:ins w:id="546" w:author="Steffen Oppel" w:date="2025-01-21T10:56:00Z">
        <w:r w:rsidR="00452AA0">
          <w:rPr>
            <w:rFonts w:ascii="Times New Roman" w:hAnsi="Times New Roman"/>
          </w:rPr>
          <w:t xml:space="preserve">, while </w:t>
        </w:r>
      </w:ins>
      <w:ins w:id="547" w:author="Steffen Oppel" w:date="2025-01-21T11:17:00Z">
        <w:r w:rsidR="00A01393">
          <w:rPr>
            <w:rFonts w:ascii="Times New Roman" w:hAnsi="Times New Roman"/>
          </w:rPr>
          <w:t xml:space="preserve">the number of fledglings per second brood followed a normal </w:t>
        </w:r>
      </w:ins>
      <w:ins w:id="548" w:author="Steffen Oppel" w:date="2025-01-21T11:25:00Z">
        <w:r w:rsidR="00750871" w:rsidRPr="00252BF0">
          <w:rPr>
            <w:rFonts w:ascii="Times New Roman" w:hAnsi="Times New Roman"/>
          </w:rPr>
          <w:t xml:space="preserve">distribution </w:t>
        </w:r>
        <w:r w:rsidR="00750871">
          <w:rPr>
            <w:rFonts w:ascii="Times New Roman" w:hAnsi="Times New Roman"/>
          </w:rPr>
          <w:t xml:space="preserve">with a mean of </w:t>
        </w:r>
      </w:ins>
      <w:ins w:id="549" w:author="Steffen Oppel" w:date="2025-01-21T11:26:00Z">
        <w:r w:rsidR="009E3709">
          <w:rPr>
            <w:rFonts w:ascii="Times New Roman" w:hAnsi="Times New Roman"/>
          </w:rPr>
          <w:t>2.75</w:t>
        </w:r>
      </w:ins>
      <w:ins w:id="550" w:author="Steffen Oppel" w:date="2025-01-21T11:25:00Z">
        <w:r w:rsidR="00750871">
          <w:rPr>
            <w:rFonts w:ascii="Times New Roman" w:hAnsi="Times New Roman"/>
          </w:rPr>
          <w:t xml:space="preserve"> and a standard deviation of 0.</w:t>
        </w:r>
      </w:ins>
      <w:ins w:id="551" w:author="Steffen Oppel" w:date="2025-01-21T11:26:00Z">
        <w:r w:rsidR="009E3709">
          <w:rPr>
            <w:rFonts w:ascii="Times New Roman" w:hAnsi="Times New Roman"/>
          </w:rPr>
          <w:t>2.</w:t>
        </w:r>
      </w:ins>
    </w:p>
    <w:p w14:paraId="2A0F44D6" w14:textId="5E62E55C" w:rsidR="00252BF0" w:rsidRDefault="00252BF0" w:rsidP="00252BF0">
      <w:pPr>
        <w:numPr>
          <w:ins w:id="552" w:author="Unknown"/>
        </w:numPr>
        <w:spacing w:after="0" w:line="480" w:lineRule="auto"/>
        <w:ind w:firstLine="720"/>
        <w:jc w:val="both"/>
        <w:rPr>
          <w:ins w:id="553" w:author="Steffen Oppel" w:date="2025-01-21T11:39:00Z"/>
          <w:rFonts w:ascii="Times New Roman" w:hAnsi="Times New Roman"/>
        </w:rPr>
      </w:pPr>
      <w:ins w:id="554" w:author="Steffen Oppel" w:date="2025-01-21T10:37:00Z">
        <w:r w:rsidRPr="00252BF0">
          <w:rPr>
            <w:rFonts w:ascii="Times New Roman" w:hAnsi="Times New Roman"/>
          </w:rPr>
          <w:t xml:space="preserve">To estimate survival probabilities from individual capture-recapture data we used </w:t>
        </w:r>
      </w:ins>
      <w:ins w:id="555" w:author="Steffen Oppel" w:date="2025-01-21T10:44:00Z">
        <w:r w:rsidR="00837B97">
          <w:rPr>
            <w:rFonts w:ascii="Times New Roman" w:hAnsi="Times New Roman"/>
          </w:rPr>
          <w:t xml:space="preserve">a </w:t>
        </w:r>
      </w:ins>
      <w:ins w:id="556" w:author="Steffen Oppel" w:date="2025-01-21T10:37:00Z">
        <w:r w:rsidRPr="00252BF0">
          <w:rPr>
            <w:rFonts w:ascii="Times New Roman" w:hAnsi="Times New Roman"/>
          </w:rPr>
          <w:t>Cormack-Jolly-Seber open population live recapture</w:t>
        </w:r>
      </w:ins>
      <w:ins w:id="557" w:author="Steffen Oppel" w:date="2025-01-21T10:46:00Z">
        <w:r w:rsidR="00837B97">
          <w:rPr>
            <w:rFonts w:ascii="Times New Roman" w:hAnsi="Times New Roman"/>
          </w:rPr>
          <w:t xml:space="preserve"> model</w:t>
        </w:r>
      </w:ins>
      <w:ins w:id="558" w:author="Steffen Oppel" w:date="2025-01-21T11:32:00Z">
        <w:r w:rsidR="00135D16">
          <w:rPr>
            <w:rFonts w:ascii="Times New Roman" w:hAnsi="Times New Roman"/>
          </w:rPr>
          <w:t xml:space="preserve"> based on </w:t>
        </w:r>
      </w:ins>
      <w:ins w:id="559" w:author="Steffen Oppel" w:date="2025-01-21T11:33:00Z">
        <w:r w:rsidR="0041775D">
          <w:rPr>
            <w:rFonts w:ascii="Times New Roman" w:hAnsi="Times New Roman"/>
          </w:rPr>
          <w:t>99 individually marked birds released in Lithuania in 2018 and 2019</w:t>
        </w:r>
      </w:ins>
      <w:ins w:id="560" w:author="Steffen Oppel" w:date="2025-01-21T11:34:00Z">
        <w:r w:rsidR="00811483">
          <w:rPr>
            <w:rFonts w:ascii="Times New Roman" w:hAnsi="Times New Roman"/>
          </w:rPr>
          <w:t xml:space="preserve"> and rec</w:t>
        </w:r>
        <w:r w:rsidR="00840FFA">
          <w:rPr>
            <w:rFonts w:ascii="Times New Roman" w:hAnsi="Times New Roman"/>
          </w:rPr>
          <w:t>aptured every year until 2022</w:t>
        </w:r>
      </w:ins>
      <w:ins w:id="561" w:author="Steffen Oppel" w:date="2025-01-21T10:37:00Z">
        <w:r w:rsidRPr="00252BF0">
          <w:rPr>
            <w:rFonts w:ascii="Times New Roman" w:hAnsi="Times New Roman"/>
          </w:rPr>
          <w:t>.</w:t>
        </w:r>
      </w:ins>
      <w:ins w:id="562" w:author="Steffen Oppel" w:date="2025-01-21T11:34:00Z">
        <w:r w:rsidR="00840FFA">
          <w:rPr>
            <w:rFonts w:ascii="Times New Roman" w:hAnsi="Times New Roman"/>
          </w:rPr>
          <w:t xml:space="preserve"> This recapture model assumed annually varying survival and recapture probabilities, and that the probability to recap</w:t>
        </w:r>
      </w:ins>
      <w:ins w:id="563" w:author="Steffen Oppel" w:date="2025-01-21T11:35:00Z">
        <w:r w:rsidR="00840FFA">
          <w:rPr>
            <w:rFonts w:ascii="Times New Roman" w:hAnsi="Times New Roman"/>
          </w:rPr>
          <w:t>ture males was greater than for females.</w:t>
        </w:r>
        <w:r w:rsidR="00C75E26">
          <w:rPr>
            <w:rFonts w:ascii="Times New Roman" w:hAnsi="Times New Roman"/>
          </w:rPr>
          <w:t xml:space="preserve"> We used informative priors for juvenile (normal: 0.32</w:t>
        </w:r>
      </w:ins>
      <w:ins w:id="564" w:author="Steffen Oppel" w:date="2025-01-21T11:36:00Z">
        <w:r w:rsidR="00C75E26">
          <w:rPr>
            <w:rFonts w:ascii="Times New Roman" w:hAnsi="Times New Roman"/>
          </w:rPr>
          <w:t>±0.025)</w:t>
        </w:r>
        <w:r w:rsidR="008B56D0">
          <w:rPr>
            <w:rFonts w:ascii="Times New Roman" w:hAnsi="Times New Roman"/>
          </w:rPr>
          <w:t xml:space="preserve"> and adult (normal: 0.42±0.03) survival probability, and </w:t>
        </w:r>
      </w:ins>
      <w:ins w:id="565" w:author="Steffen Oppel" w:date="2025-01-21T13:15:00Z">
        <w:r w:rsidR="00475A66">
          <w:rPr>
            <w:rFonts w:ascii="Times New Roman" w:hAnsi="Times New Roman"/>
          </w:rPr>
          <w:t>vague</w:t>
        </w:r>
      </w:ins>
      <w:ins w:id="566" w:author="Steffen Oppel" w:date="2025-01-21T11:36:00Z">
        <w:r w:rsidR="00745709">
          <w:rPr>
            <w:rFonts w:ascii="Times New Roman" w:hAnsi="Times New Roman"/>
          </w:rPr>
          <w:t xml:space="preserve"> priors </w:t>
        </w:r>
      </w:ins>
      <w:ins w:id="567" w:author="Steffen Oppel" w:date="2025-01-21T11:37:00Z">
        <w:r w:rsidR="00745709">
          <w:rPr>
            <w:rFonts w:ascii="Times New Roman" w:hAnsi="Times New Roman"/>
          </w:rPr>
          <w:t xml:space="preserve">for </w:t>
        </w:r>
      </w:ins>
      <w:ins w:id="568" w:author="Steffen Oppel" w:date="2025-01-21T13:15:00Z">
        <w:r w:rsidR="00475A66">
          <w:rPr>
            <w:rFonts w:ascii="Times New Roman" w:hAnsi="Times New Roman"/>
          </w:rPr>
          <w:t xml:space="preserve">sex-specific </w:t>
        </w:r>
      </w:ins>
      <w:ins w:id="569" w:author="Steffen Oppel" w:date="2025-01-21T11:37:00Z">
        <w:r w:rsidR="00745709">
          <w:rPr>
            <w:rFonts w:ascii="Times New Roman" w:hAnsi="Times New Roman"/>
          </w:rPr>
          <w:t>recapture probabilit</w:t>
        </w:r>
      </w:ins>
      <w:ins w:id="570" w:author="Steffen Oppel" w:date="2025-01-21T13:15:00Z">
        <w:r w:rsidR="00475A66">
          <w:rPr>
            <w:rFonts w:ascii="Times New Roman" w:hAnsi="Times New Roman"/>
          </w:rPr>
          <w:t>ies</w:t>
        </w:r>
      </w:ins>
      <w:ins w:id="571" w:author="Steffen Oppel" w:date="2025-01-21T11:37:00Z">
        <w:r w:rsidR="00745709">
          <w:rPr>
            <w:rFonts w:ascii="Times New Roman" w:hAnsi="Times New Roman"/>
          </w:rPr>
          <w:t xml:space="preserve"> </w:t>
        </w:r>
      </w:ins>
      <w:ins w:id="572" w:author="Steffen Oppel" w:date="2025-01-21T11:36:00Z">
        <w:r w:rsidR="00745709">
          <w:rPr>
            <w:rFonts w:ascii="Times New Roman" w:hAnsi="Times New Roman"/>
          </w:rPr>
          <w:t xml:space="preserve">(uniform </w:t>
        </w:r>
      </w:ins>
      <w:ins w:id="573" w:author="Steffen Oppel" w:date="2025-01-21T11:37:00Z">
        <w:r w:rsidR="00745709">
          <w:rPr>
            <w:rFonts w:ascii="Times New Roman" w:hAnsi="Times New Roman"/>
          </w:rPr>
          <w:t>0.05-0.75)</w:t>
        </w:r>
      </w:ins>
      <w:ins w:id="574" w:author="Steffen Oppel" w:date="2025-01-21T11:39:00Z">
        <w:r w:rsidR="000C4B76">
          <w:rPr>
            <w:rFonts w:ascii="Times New Roman" w:hAnsi="Times New Roman"/>
          </w:rPr>
          <w:t>.</w:t>
        </w:r>
      </w:ins>
    </w:p>
    <w:p w14:paraId="2585B1D8" w14:textId="497F58A4" w:rsidR="000C4B76" w:rsidRPr="00252BF0" w:rsidRDefault="000C4B76" w:rsidP="00252BF0">
      <w:pPr>
        <w:numPr>
          <w:ins w:id="575" w:author="Unknown"/>
        </w:numPr>
        <w:spacing w:after="0" w:line="480" w:lineRule="auto"/>
        <w:ind w:firstLine="720"/>
        <w:jc w:val="both"/>
        <w:rPr>
          <w:ins w:id="576" w:author="Steffen Oppel" w:date="2025-01-21T10:37:00Z"/>
          <w:rFonts w:ascii="Times New Roman" w:hAnsi="Times New Roman"/>
        </w:rPr>
      </w:pPr>
      <w:ins w:id="577" w:author="Steffen Oppel" w:date="2025-01-21T11:39:00Z">
        <w:r w:rsidRPr="00252BF0">
          <w:rPr>
            <w:rFonts w:ascii="Times New Roman" w:hAnsi="Times New Roman"/>
          </w:rPr>
          <w:t xml:space="preserve">The state process was </w:t>
        </w:r>
        <w:r>
          <w:rPr>
            <w:rFonts w:ascii="Times New Roman" w:hAnsi="Times New Roman"/>
          </w:rPr>
          <w:t>linked to</w:t>
        </w:r>
        <w:r w:rsidRPr="00252BF0">
          <w:rPr>
            <w:rFonts w:ascii="Times New Roman" w:hAnsi="Times New Roman"/>
          </w:rPr>
          <w:t xml:space="preserve"> survey data </w:t>
        </w:r>
        <w:r>
          <w:rPr>
            <w:rFonts w:ascii="Times New Roman" w:hAnsi="Times New Roman"/>
          </w:rPr>
          <w:t xml:space="preserve">of singing males from 2003 – 2022 </w:t>
        </w:r>
        <w:r w:rsidRPr="00252BF0">
          <w:rPr>
            <w:rFonts w:ascii="Times New Roman" w:hAnsi="Times New Roman"/>
          </w:rPr>
          <w:t>and a</w:t>
        </w:r>
        <w:r>
          <w:rPr>
            <w:rFonts w:ascii="Times New Roman" w:hAnsi="Times New Roman"/>
          </w:rPr>
          <w:t xml:space="preserve">ssumed that only males were </w:t>
        </w:r>
        <w:r w:rsidRPr="00252BF0">
          <w:rPr>
            <w:rFonts w:ascii="Times New Roman" w:hAnsi="Times New Roman"/>
          </w:rPr>
          <w:t xml:space="preserve">counted </w:t>
        </w:r>
        <w:r>
          <w:rPr>
            <w:rFonts w:ascii="Times New Roman" w:hAnsi="Times New Roman"/>
          </w:rPr>
          <w:t>with some</w:t>
        </w:r>
        <w:r w:rsidRPr="00252BF0">
          <w:rPr>
            <w:rFonts w:ascii="Times New Roman" w:hAnsi="Times New Roman"/>
          </w:rPr>
          <w:t xml:space="preserve"> observation error</w:t>
        </w:r>
        <w:r>
          <w:rPr>
            <w:rFonts w:ascii="Times New Roman" w:hAnsi="Times New Roman"/>
          </w:rPr>
          <w:t xml:space="preserve"> based on a Poisson distribution</w:t>
        </w:r>
        <w:r w:rsidRPr="00252BF0">
          <w:rPr>
            <w:rFonts w:ascii="Times New Roman" w:hAnsi="Times New Roman"/>
          </w:rPr>
          <w:t>.</w:t>
        </w:r>
      </w:ins>
      <w:ins w:id="578" w:author="Steffen Oppel" w:date="2025-01-21T11:44:00Z">
        <w:r w:rsidR="00FC1170">
          <w:rPr>
            <w:rFonts w:ascii="Times New Roman" w:hAnsi="Times New Roman"/>
          </w:rPr>
          <w:t xml:space="preserve"> We calcu</w:t>
        </w:r>
      </w:ins>
      <w:ins w:id="579" w:author="Steffen Oppel" w:date="2025-01-21T11:45:00Z">
        <w:r w:rsidR="00FC1170">
          <w:rPr>
            <w:rFonts w:ascii="Times New Roman" w:hAnsi="Times New Roman"/>
          </w:rPr>
          <w:t xml:space="preserve">lated the population growth rate as </w:t>
        </w:r>
      </w:ins>
      <w:ins w:id="580" w:author="Steffen Oppel" w:date="2025-01-21T11:48:00Z">
        <w:r w:rsidR="00631BB0">
          <w:rPr>
            <w:rFonts w:ascii="Times New Roman" w:hAnsi="Times New Roman"/>
          </w:rPr>
          <w:t xml:space="preserve">the </w:t>
        </w:r>
      </w:ins>
      <w:ins w:id="581" w:author="Steffen Oppel" w:date="2025-01-21T11:49:00Z">
        <w:r w:rsidR="005B0390">
          <w:rPr>
            <w:rFonts w:ascii="Times New Roman" w:hAnsi="Times New Roman"/>
          </w:rPr>
          <w:t>geometric mean of the annual changes in total population size (N</w:t>
        </w:r>
        <w:r w:rsidR="008A5104">
          <w:rPr>
            <w:rFonts w:ascii="Times New Roman" w:hAnsi="Times New Roman"/>
          </w:rPr>
          <w:t xml:space="preserve"> </w:t>
        </w:r>
        <w:r w:rsidR="008A5104" w:rsidRPr="008A5104">
          <w:rPr>
            <w:rFonts w:ascii="Times New Roman" w:hAnsi="Times New Roman"/>
            <w:i/>
            <w:iCs/>
            <w:vertAlign w:val="subscript"/>
            <w:rPrChange w:id="582" w:author="Steffen Oppel" w:date="2025-01-21T11:50:00Z">
              <w:rPr>
                <w:rFonts w:ascii="Times New Roman" w:hAnsi="Times New Roman"/>
              </w:rPr>
            </w:rPrChange>
          </w:rPr>
          <w:t>t+1</w:t>
        </w:r>
        <w:r w:rsidR="008A5104">
          <w:rPr>
            <w:rFonts w:ascii="Times New Roman" w:hAnsi="Times New Roman"/>
          </w:rPr>
          <w:t xml:space="preserve"> / N</w:t>
        </w:r>
        <w:r w:rsidR="008A5104" w:rsidRPr="008A5104">
          <w:rPr>
            <w:rFonts w:ascii="Times New Roman" w:hAnsi="Times New Roman"/>
            <w:i/>
            <w:iCs/>
            <w:vertAlign w:val="subscript"/>
            <w:rPrChange w:id="583" w:author="Steffen Oppel" w:date="2025-01-21T11:50:00Z">
              <w:rPr>
                <w:rFonts w:ascii="Times New Roman" w:hAnsi="Times New Roman"/>
              </w:rPr>
            </w:rPrChange>
          </w:rPr>
          <w:t xml:space="preserve"> t</w:t>
        </w:r>
        <w:r w:rsidR="008A5104">
          <w:rPr>
            <w:rFonts w:ascii="Times New Roman" w:hAnsi="Times New Roman"/>
          </w:rPr>
          <w:t>).</w:t>
        </w:r>
      </w:ins>
      <w:ins w:id="584" w:author="Steffen Oppel" w:date="2025-01-21T13:33:00Z">
        <w:r w:rsidR="00030BE4">
          <w:rPr>
            <w:rFonts w:ascii="Times New Roman" w:hAnsi="Times New Roman"/>
          </w:rPr>
          <w:t xml:space="preserve"> To include the effects of density dependence and </w:t>
        </w:r>
        <w:r w:rsidR="001E77D9">
          <w:rPr>
            <w:rFonts w:ascii="Times New Roman" w:hAnsi="Times New Roman"/>
          </w:rPr>
          <w:t xml:space="preserve">habitat limitations, we assumed that </w:t>
        </w:r>
      </w:ins>
      <w:ins w:id="585" w:author="Steffen Oppel" w:date="2025-01-21T13:34:00Z">
        <w:r w:rsidR="001E77D9">
          <w:rPr>
            <w:rFonts w:ascii="Times New Roman" w:hAnsi="Times New Roman"/>
          </w:rPr>
          <w:t>during the 1990s</w:t>
        </w:r>
      </w:ins>
      <w:ins w:id="586" w:author="Steffen Oppel" w:date="2025-01-21T13:33:00Z">
        <w:r w:rsidR="001E77D9" w:rsidRPr="001E77D9">
          <w:rPr>
            <w:rFonts w:ascii="Times New Roman" w:hAnsi="Times New Roman"/>
          </w:rPr>
          <w:t xml:space="preserve"> the area of occupancy </w:t>
        </w:r>
      </w:ins>
      <w:ins w:id="587" w:author="Steffen Oppel" w:date="2025-01-21T13:34:00Z">
        <w:r w:rsidR="00060B62">
          <w:rPr>
            <w:rFonts w:ascii="Times New Roman" w:hAnsi="Times New Roman"/>
          </w:rPr>
          <w:t>was</w:t>
        </w:r>
      </w:ins>
      <w:ins w:id="588" w:author="Steffen Oppel" w:date="2025-01-21T13:33:00Z">
        <w:r w:rsidR="001E77D9" w:rsidRPr="001E77D9">
          <w:rPr>
            <w:rFonts w:ascii="Times New Roman" w:hAnsi="Times New Roman"/>
          </w:rPr>
          <w:t xml:space="preserve"> 2965 ha for the Pomeranian population</w:t>
        </w:r>
      </w:ins>
      <w:ins w:id="589" w:author="Steffen Oppel" w:date="2025-01-21T13:40:00Z">
        <w:r w:rsidR="007F7194">
          <w:rPr>
            <w:rFonts w:ascii="Times New Roman" w:hAnsi="Times New Roman"/>
          </w:rPr>
          <w:t xml:space="preserve"> (Flade et al. 20</w:t>
        </w:r>
      </w:ins>
      <w:ins w:id="590" w:author="Steffen Oppel" w:date="2025-01-21T13:50:00Z">
        <w:r w:rsidR="002C50CC">
          <w:rPr>
            <w:rFonts w:ascii="Times New Roman" w:hAnsi="Times New Roman"/>
          </w:rPr>
          <w:t>1</w:t>
        </w:r>
      </w:ins>
      <w:ins w:id="591" w:author="Steffen Oppel" w:date="2025-01-21T13:40:00Z">
        <w:r w:rsidR="007F7194">
          <w:rPr>
            <w:rFonts w:ascii="Times New Roman" w:hAnsi="Times New Roman"/>
          </w:rPr>
          <w:t>8)</w:t>
        </w:r>
      </w:ins>
      <w:ins w:id="592" w:author="Steffen Oppel" w:date="2025-01-21T13:34:00Z">
        <w:r w:rsidR="00060B62">
          <w:rPr>
            <w:rFonts w:ascii="Times New Roman" w:hAnsi="Times New Roman"/>
          </w:rPr>
          <w:t xml:space="preserve">, and thus permitted an upper population size of </w:t>
        </w:r>
      </w:ins>
      <w:ins w:id="593" w:author="Steffen Oppel" w:date="2025-01-21T13:42:00Z">
        <w:r w:rsidR="001344FF">
          <w:rPr>
            <w:rFonts w:ascii="Times New Roman" w:hAnsi="Times New Roman"/>
          </w:rPr>
          <w:t>35</w:t>
        </w:r>
      </w:ins>
      <w:ins w:id="594" w:author="Steffen Oppel" w:date="2025-01-21T13:58:00Z">
        <w:r w:rsidR="001A32D4">
          <w:rPr>
            <w:rFonts w:ascii="Times New Roman" w:hAnsi="Times New Roman"/>
          </w:rPr>
          <w:t>6</w:t>
        </w:r>
      </w:ins>
      <w:ins w:id="595" w:author="Steffen Oppel" w:date="2025-01-21T13:34:00Z">
        <w:r w:rsidR="00060B62">
          <w:rPr>
            <w:rFonts w:ascii="Times New Roman" w:hAnsi="Times New Roman"/>
          </w:rPr>
          <w:t xml:space="preserve"> </w:t>
        </w:r>
      </w:ins>
      <w:ins w:id="596" w:author="Steffen Oppel" w:date="2025-01-21T13:42:00Z">
        <w:r w:rsidR="001344FF">
          <w:rPr>
            <w:rFonts w:ascii="Times New Roman" w:hAnsi="Times New Roman"/>
          </w:rPr>
          <w:t>female</w:t>
        </w:r>
      </w:ins>
      <w:ins w:id="597" w:author="Steffen Oppel" w:date="2025-01-21T13:34:00Z">
        <w:r w:rsidR="00060B62">
          <w:rPr>
            <w:rFonts w:ascii="Times New Roman" w:hAnsi="Times New Roman"/>
          </w:rPr>
          <w:t>s (density of 1</w:t>
        </w:r>
      </w:ins>
      <w:ins w:id="598" w:author="Steffen Oppel" w:date="2025-01-21T13:42:00Z">
        <w:r w:rsidR="00CC214C">
          <w:rPr>
            <w:rFonts w:ascii="Times New Roman" w:hAnsi="Times New Roman"/>
          </w:rPr>
          <w:t>.</w:t>
        </w:r>
      </w:ins>
      <w:ins w:id="599" w:author="Steffen Oppel" w:date="2025-01-21T13:34:00Z">
        <w:r w:rsidR="00060B62">
          <w:rPr>
            <w:rFonts w:ascii="Times New Roman" w:hAnsi="Times New Roman"/>
          </w:rPr>
          <w:t>2</w:t>
        </w:r>
      </w:ins>
      <w:ins w:id="600" w:author="Steffen Oppel" w:date="2025-01-21T13:42:00Z">
        <w:r w:rsidR="00CC214C">
          <w:rPr>
            <w:rFonts w:ascii="Times New Roman" w:hAnsi="Times New Roman"/>
          </w:rPr>
          <w:t xml:space="preserve"> females</w:t>
        </w:r>
      </w:ins>
      <w:ins w:id="601" w:author="Steffen Oppel" w:date="2025-01-21T13:35:00Z">
        <w:r w:rsidR="00060B62">
          <w:rPr>
            <w:rFonts w:ascii="Times New Roman" w:hAnsi="Times New Roman"/>
          </w:rPr>
          <w:t xml:space="preserve"> / </w:t>
        </w:r>
      </w:ins>
      <w:ins w:id="602" w:author="Steffen Oppel" w:date="2025-01-21T13:58:00Z">
        <w:r w:rsidR="001A32D4">
          <w:rPr>
            <w:rFonts w:ascii="Times New Roman" w:hAnsi="Times New Roman"/>
          </w:rPr>
          <w:t xml:space="preserve">10 </w:t>
        </w:r>
      </w:ins>
      <w:ins w:id="603" w:author="Steffen Oppel" w:date="2025-01-21T13:35:00Z">
        <w:r w:rsidR="00060B62">
          <w:rPr>
            <w:rFonts w:ascii="Times New Roman" w:hAnsi="Times New Roman"/>
          </w:rPr>
          <w:t>ha * 2965 ha).</w:t>
        </w:r>
      </w:ins>
      <w:ins w:id="604" w:author="Steffen Oppel" w:date="2025-01-21T13:44:00Z">
        <w:r w:rsidR="00872E7C">
          <w:rPr>
            <w:rFonts w:ascii="Times New Roman" w:hAnsi="Times New Roman"/>
          </w:rPr>
          <w:t xml:space="preserve"> </w:t>
        </w:r>
        <w:r w:rsidR="00872E7C">
          <w:rPr>
            <w:rFonts w:ascii="Times New Roman" w:hAnsi="Times New Roman"/>
          </w:rPr>
          <w:t xml:space="preserve">If the projected number of adult females exceeded the carrying capacity </w:t>
        </w:r>
      </w:ins>
      <w:ins w:id="605" w:author="Steffen Oppel" w:date="2025-01-21T13:45:00Z">
        <w:r w:rsidR="0064408C" w:rsidRPr="0064408C">
          <w:rPr>
            <w:rFonts w:ascii="Times New Roman" w:hAnsi="Times New Roman"/>
            <w:i/>
            <w:iCs/>
            <w:rPrChange w:id="606" w:author="Steffen Oppel" w:date="2025-01-21T13:45:00Z">
              <w:rPr>
                <w:rFonts w:ascii="Times New Roman" w:hAnsi="Times New Roman"/>
              </w:rPr>
            </w:rPrChange>
          </w:rPr>
          <w:t>K</w:t>
        </w:r>
        <w:r w:rsidR="0064408C">
          <w:rPr>
            <w:rFonts w:ascii="Times New Roman" w:hAnsi="Times New Roman"/>
          </w:rPr>
          <w:t xml:space="preserve"> </w:t>
        </w:r>
      </w:ins>
      <w:ins w:id="607" w:author="Steffen Oppel" w:date="2025-01-21T13:44:00Z">
        <w:r w:rsidR="00872E7C">
          <w:rPr>
            <w:rFonts w:ascii="Times New Roman" w:hAnsi="Times New Roman"/>
          </w:rPr>
          <w:t xml:space="preserve">of the available habitat, then only </w:t>
        </w:r>
      </w:ins>
      <w:ins w:id="608" w:author="Steffen Oppel" w:date="2025-01-21T13:45:00Z">
        <w:r w:rsidR="0064408C" w:rsidRPr="0064408C">
          <w:rPr>
            <w:rFonts w:ascii="Times New Roman" w:hAnsi="Times New Roman"/>
            <w:i/>
            <w:iCs/>
            <w:rPrChange w:id="609" w:author="Steffen Oppel" w:date="2025-01-21T13:45:00Z">
              <w:rPr>
                <w:rFonts w:ascii="Times New Roman" w:hAnsi="Times New Roman"/>
              </w:rPr>
            </w:rPrChange>
          </w:rPr>
          <w:t>K</w:t>
        </w:r>
        <w:r w:rsidR="0064408C">
          <w:rPr>
            <w:rFonts w:ascii="Times New Roman" w:hAnsi="Times New Roman"/>
          </w:rPr>
          <w:t xml:space="preserve"> adult females were </w:t>
        </w:r>
        <w:r w:rsidR="0064408C">
          <w:rPr>
            <w:rFonts w:ascii="Times New Roman" w:hAnsi="Times New Roman"/>
          </w:rPr>
          <w:lastRenderedPageBreak/>
          <w:t xml:space="preserve">permitted to reproduce, while the remaining females were assumed to </w:t>
        </w:r>
      </w:ins>
      <w:ins w:id="610" w:author="Steffen Oppel" w:date="2025-01-21T13:46:00Z">
        <w:r w:rsidR="0064408C">
          <w:rPr>
            <w:rFonts w:ascii="Times New Roman" w:hAnsi="Times New Roman"/>
          </w:rPr>
          <w:t>roam</w:t>
        </w:r>
      </w:ins>
      <w:ins w:id="611" w:author="Steffen Oppel" w:date="2025-01-21T13:45:00Z">
        <w:r w:rsidR="0064408C">
          <w:rPr>
            <w:rFonts w:ascii="Times New Roman" w:hAnsi="Times New Roman"/>
          </w:rPr>
          <w:t xml:space="preserve"> and </w:t>
        </w:r>
      </w:ins>
      <w:ins w:id="612" w:author="Steffen Oppel" w:date="2025-01-21T13:46:00Z">
        <w:r w:rsidR="0064408C">
          <w:rPr>
            <w:rFonts w:ascii="Times New Roman" w:hAnsi="Times New Roman"/>
          </w:rPr>
          <w:t>omit</w:t>
        </w:r>
      </w:ins>
      <w:ins w:id="613" w:author="Steffen Oppel" w:date="2025-01-21T13:45:00Z">
        <w:r w:rsidR="0064408C">
          <w:rPr>
            <w:rFonts w:ascii="Times New Roman" w:hAnsi="Times New Roman"/>
          </w:rPr>
          <w:t xml:space="preserve"> breed</w:t>
        </w:r>
      </w:ins>
      <w:ins w:id="614" w:author="Steffen Oppel" w:date="2025-01-21T13:46:00Z">
        <w:r w:rsidR="0064408C">
          <w:rPr>
            <w:rFonts w:ascii="Times New Roman" w:hAnsi="Times New Roman"/>
          </w:rPr>
          <w:t>ing</w:t>
        </w:r>
      </w:ins>
      <w:ins w:id="615" w:author="Steffen Oppel" w:date="2025-01-21T13:45:00Z">
        <w:r w:rsidR="0064408C">
          <w:rPr>
            <w:rFonts w:ascii="Times New Roman" w:hAnsi="Times New Roman"/>
          </w:rPr>
          <w:t>, but they were not removed from the population.</w:t>
        </w:r>
      </w:ins>
    </w:p>
    <w:p w14:paraId="35C95D34" w14:textId="1FBF2B2B" w:rsidR="00252BF0" w:rsidRDefault="00252BF0" w:rsidP="00252BF0">
      <w:pPr>
        <w:numPr>
          <w:ins w:id="616" w:author="Susanne" w:date="2024-12-19T17:21:00Z"/>
        </w:numPr>
        <w:spacing w:after="0" w:line="480" w:lineRule="auto"/>
        <w:ind w:firstLine="720"/>
        <w:jc w:val="both"/>
        <w:rPr>
          <w:ins w:id="617" w:author="Steffen Oppel" w:date="2025-01-21T10:26:00Z"/>
          <w:rFonts w:ascii="Times New Roman" w:hAnsi="Times New Roman"/>
        </w:rPr>
      </w:pPr>
      <w:ins w:id="618" w:author="Steffen Oppel" w:date="2025-01-21T10:37:00Z">
        <w:r w:rsidRPr="00252BF0">
          <w:rPr>
            <w:rFonts w:ascii="Times New Roman" w:hAnsi="Times New Roman"/>
          </w:rPr>
          <w:t xml:space="preserve">We fitted the integrated population model using a Bayesian approach to combine the joint likelihood with prior probability distributions of the parameters to draw inferences about all demographic parameters (Kéry and Schaub 2012; Schaub et al. 2010; Schaub et al. 2007). We ran </w:t>
        </w:r>
      </w:ins>
      <w:ins w:id="619" w:author="Steffen Oppel" w:date="2025-01-21T11:40:00Z">
        <w:r w:rsidR="000C4B76">
          <w:rPr>
            <w:rFonts w:ascii="Times New Roman" w:hAnsi="Times New Roman"/>
          </w:rPr>
          <w:t>four</w:t>
        </w:r>
      </w:ins>
      <w:ins w:id="620" w:author="Steffen Oppel" w:date="2025-01-21T10:37:00Z">
        <w:r w:rsidRPr="00252BF0">
          <w:rPr>
            <w:rFonts w:ascii="Times New Roman" w:hAnsi="Times New Roman"/>
          </w:rPr>
          <w:t xml:space="preserve"> Markov chains with </w:t>
        </w:r>
      </w:ins>
      <w:ins w:id="621" w:author="Steffen Oppel" w:date="2025-01-21T11:41:00Z">
        <w:r w:rsidR="000C4B76">
          <w:rPr>
            <w:rFonts w:ascii="Times New Roman" w:hAnsi="Times New Roman"/>
          </w:rPr>
          <w:t>75</w:t>
        </w:r>
      </w:ins>
      <w:ins w:id="622" w:author="Steffen Oppel" w:date="2025-01-21T10:37:00Z">
        <w:r w:rsidRPr="00252BF0">
          <w:rPr>
            <w:rFonts w:ascii="Times New Roman" w:hAnsi="Times New Roman"/>
          </w:rPr>
          <w:t xml:space="preserve">,000 iterations each and discarded the first </w:t>
        </w:r>
      </w:ins>
      <w:ins w:id="623" w:author="Steffen Oppel" w:date="2025-01-21T11:41:00Z">
        <w:r w:rsidR="00E631CC">
          <w:rPr>
            <w:rFonts w:ascii="Times New Roman" w:hAnsi="Times New Roman"/>
          </w:rPr>
          <w:t>25</w:t>
        </w:r>
      </w:ins>
      <w:ins w:id="624" w:author="Steffen Oppel" w:date="2025-01-21T10:37:00Z">
        <w:r w:rsidRPr="00252BF0">
          <w:rPr>
            <w:rFonts w:ascii="Times New Roman" w:hAnsi="Times New Roman"/>
          </w:rPr>
          <w:t xml:space="preserve">,000 iterations. From the remaining iterations we only used every </w:t>
        </w:r>
      </w:ins>
      <w:ins w:id="625" w:author="Steffen Oppel" w:date="2025-01-21T11:41:00Z">
        <w:r w:rsidR="00E631CC">
          <w:rPr>
            <w:rFonts w:ascii="Times New Roman" w:hAnsi="Times New Roman"/>
          </w:rPr>
          <w:t>fifth</w:t>
        </w:r>
      </w:ins>
      <w:ins w:id="626" w:author="Steffen Oppel" w:date="2025-01-21T10:37:00Z">
        <w:r w:rsidRPr="00252BF0">
          <w:rPr>
            <w:rFonts w:ascii="Times New Roman" w:hAnsi="Times New Roman"/>
          </w:rPr>
          <w:t xml:space="preserve"> iteration for inference, and we tested for convergence using the Gelman-Rubin diagnostic (Brooks and Gelman 1998); all estimated parameters had values of R-hat &lt; 1.002. To calculate the posterior distributions of the parameters of interest, we used Markov chain Monte Carlo methods in </w:t>
        </w:r>
      </w:ins>
      <w:ins w:id="627" w:author="Steffen Oppel" w:date="2025-01-21T11:41:00Z">
        <w:r w:rsidR="00E631CC">
          <w:rPr>
            <w:rFonts w:ascii="Times New Roman" w:hAnsi="Times New Roman"/>
          </w:rPr>
          <w:t>JAGS</w:t>
        </w:r>
      </w:ins>
      <w:ins w:id="628" w:author="Steffen Oppel" w:date="2025-01-21T11:42:00Z">
        <w:r w:rsidR="00E631CC">
          <w:rPr>
            <w:rFonts w:ascii="Times New Roman" w:hAnsi="Times New Roman"/>
          </w:rPr>
          <w:t xml:space="preserve"> v. 4.3.0 called from R via the </w:t>
        </w:r>
        <w:proofErr w:type="spellStart"/>
        <w:r w:rsidR="00657A80">
          <w:rPr>
            <w:rFonts w:ascii="Times New Roman" w:hAnsi="Times New Roman"/>
          </w:rPr>
          <w:t>jagsUI</w:t>
        </w:r>
        <w:proofErr w:type="spellEnd"/>
        <w:r w:rsidR="00657A80">
          <w:rPr>
            <w:rFonts w:ascii="Times New Roman" w:hAnsi="Times New Roman"/>
          </w:rPr>
          <w:t xml:space="preserve"> package</w:t>
        </w:r>
      </w:ins>
      <w:ins w:id="629" w:author="Steffen Oppel" w:date="2025-01-21T11:41:00Z">
        <w:r w:rsidR="00E631CC">
          <w:rPr>
            <w:rFonts w:ascii="Times New Roman" w:hAnsi="Times New Roman"/>
          </w:rPr>
          <w:t xml:space="preserve"> (</w:t>
        </w:r>
        <w:commentRangeStart w:id="630"/>
        <w:r w:rsidR="00E631CC">
          <w:rPr>
            <w:rFonts w:ascii="Times New Roman" w:hAnsi="Times New Roman"/>
          </w:rPr>
          <w:t>Plummer, 2017</w:t>
        </w:r>
        <w:commentRangeEnd w:id="630"/>
        <w:r w:rsidR="00E631CC">
          <w:rPr>
            <w:rStyle w:val="CommentReference"/>
          </w:rPr>
          <w:commentReference w:id="630"/>
        </w:r>
      </w:ins>
      <w:ins w:id="631" w:author="Steffen Oppel" w:date="2025-01-21T11:43:00Z">
        <w:r w:rsidR="009F0465">
          <w:rPr>
            <w:rFonts w:ascii="Times New Roman" w:hAnsi="Times New Roman"/>
          </w:rPr>
          <w:t>; Kellner, 2016</w:t>
        </w:r>
      </w:ins>
      <w:ins w:id="632" w:author="Steffen Oppel" w:date="2025-01-21T11:41:00Z">
        <w:r w:rsidR="00E631CC">
          <w:rPr>
            <w:rFonts w:ascii="Times New Roman" w:hAnsi="Times New Roman"/>
          </w:rPr>
          <w:t>)</w:t>
        </w:r>
      </w:ins>
      <w:ins w:id="633" w:author="Steffen Oppel" w:date="2025-01-21T13:15:00Z">
        <w:r w:rsidR="009B06E0">
          <w:rPr>
            <w:rFonts w:ascii="Times New Roman" w:hAnsi="Times New Roman"/>
          </w:rPr>
          <w:t>.</w:t>
        </w:r>
      </w:ins>
    </w:p>
    <w:p w14:paraId="1723ADD7" w14:textId="77777777" w:rsidR="00AC6B24" w:rsidRDefault="00AC6B24" w:rsidP="00AC6B24">
      <w:pPr>
        <w:numPr>
          <w:ins w:id="634" w:author="Susanne" w:date="2024-12-19T17:21:00Z"/>
        </w:numPr>
        <w:spacing w:after="0" w:line="480" w:lineRule="auto"/>
        <w:ind w:firstLine="720"/>
        <w:jc w:val="both"/>
        <w:rPr>
          <w:ins w:id="635" w:author="Steffen Oppel" w:date="2025-01-21T10:26:00Z"/>
          <w:rFonts w:ascii="Times New Roman" w:hAnsi="Times New Roman"/>
        </w:rPr>
      </w:pPr>
    </w:p>
    <w:p w14:paraId="2D0DF3E1" w14:textId="201E7D19" w:rsidR="00EF7E99" w:rsidRPr="00483BBE" w:rsidDel="009B06E0" w:rsidRDefault="00EF7E99">
      <w:pPr>
        <w:numPr>
          <w:ins w:id="636" w:author="Susanne" w:date="2024-12-19T17:21:00Z"/>
        </w:numPr>
        <w:spacing w:after="0" w:line="480" w:lineRule="auto"/>
        <w:ind w:firstLine="720"/>
        <w:jc w:val="both"/>
        <w:rPr>
          <w:ins w:id="637" w:author="Susanne" w:date="2024-12-19T17:20:00Z"/>
          <w:del w:id="638" w:author="Steffen Oppel" w:date="2025-01-21T13:15:00Z"/>
          <w:rFonts w:ascii="Times New Roman" w:hAnsi="Times New Roman"/>
        </w:rPr>
        <w:pPrChange w:id="639" w:author="Steffen Oppel" w:date="2025-01-21T10:26:00Z">
          <w:pPr>
            <w:spacing w:after="0" w:line="480" w:lineRule="auto"/>
            <w:jc w:val="both"/>
          </w:pPr>
        </w:pPrChange>
      </w:pPr>
      <w:ins w:id="640" w:author="Susanne" w:date="2024-12-19T17:20:00Z">
        <w:del w:id="641" w:author="Steffen Oppel" w:date="2025-01-21T13:15:00Z">
          <w:r w:rsidRPr="00483BBE" w:rsidDel="009B06E0">
            <w:rPr>
              <w:rFonts w:ascii="Times New Roman" w:hAnsi="Times New Roman"/>
            </w:rPr>
            <w:delText>Success</w:delText>
          </w:r>
        </w:del>
      </w:ins>
      <w:ins w:id="642" w:author="Susanne" w:date="2025-01-13T14:42:00Z">
        <w:del w:id="643" w:author="Steffen Oppel" w:date="2025-01-21T13:15:00Z">
          <w:r w:rsidDel="009B06E0">
            <w:rPr>
              <w:rFonts w:ascii="Times New Roman" w:hAnsi="Times New Roman"/>
            </w:rPr>
            <w:delText xml:space="preserve"> of reinforcement</w:delText>
          </w:r>
        </w:del>
      </w:ins>
      <w:ins w:id="644" w:author="Susanne" w:date="2024-12-19T17:20:00Z">
        <w:del w:id="645" w:author="Steffen Oppel" w:date="2025-01-21T13:15:00Z">
          <w:r w:rsidRPr="00483BBE" w:rsidDel="009B06E0">
            <w:rPr>
              <w:rFonts w:ascii="Times New Roman" w:hAnsi="Times New Roman"/>
            </w:rPr>
            <w:delText xml:space="preserve"> = </w:delText>
          </w:r>
          <w:r w:rsidDel="009B06E0">
            <w:rPr>
              <w:rFonts w:ascii="Times New Roman" w:hAnsi="Times New Roman"/>
            </w:rPr>
            <w:delText xml:space="preserve">stable population = </w:delText>
          </w:r>
          <w:r w:rsidRPr="00483BBE" w:rsidDel="009B06E0">
            <w:rPr>
              <w:rFonts w:ascii="Times New Roman" w:hAnsi="Times New Roman"/>
            </w:rPr>
            <w:delText>future growth rate ≥1</w:delText>
          </w:r>
        </w:del>
      </w:ins>
    </w:p>
    <w:p w14:paraId="2D0DF3E2" w14:textId="77777777" w:rsidR="00EF7E99" w:rsidRDefault="00EF7E99" w:rsidP="00C24595">
      <w:pPr>
        <w:spacing w:after="0" w:line="480" w:lineRule="auto"/>
        <w:rPr>
          <w:rFonts w:ascii="Times New Roman" w:hAnsi="Times New Roman"/>
          <w:b/>
        </w:rPr>
      </w:pPr>
    </w:p>
    <w:p w14:paraId="2D0DF3E3" w14:textId="77777777" w:rsidR="00EF7E99" w:rsidRPr="00556AB3" w:rsidRDefault="00EF7E99" w:rsidP="00B6661B">
      <w:pPr>
        <w:spacing w:after="0" w:line="480" w:lineRule="auto"/>
        <w:rPr>
          <w:rFonts w:ascii="Times New Roman" w:hAnsi="Times New Roman"/>
          <w:b/>
        </w:rPr>
      </w:pPr>
      <w:ins w:id="646" w:author="Susanne" w:date="2025-01-13T14:47:00Z">
        <w:r>
          <w:rPr>
            <w:rFonts w:ascii="Times New Roman" w:hAnsi="Times New Roman"/>
            <w:b/>
          </w:rPr>
          <w:t xml:space="preserve">Reinforcement and management </w:t>
        </w:r>
      </w:ins>
      <w:r>
        <w:rPr>
          <w:rFonts w:ascii="Times New Roman" w:hAnsi="Times New Roman"/>
          <w:b/>
        </w:rPr>
        <w:t>scenarios</w:t>
      </w:r>
      <w:ins w:id="647" w:author="Susanne" w:date="2024-12-19T09:00:00Z">
        <w:r>
          <w:rPr>
            <w:rFonts w:ascii="Times New Roman" w:hAnsi="Times New Roman"/>
            <w:b/>
          </w:rPr>
          <w:t xml:space="preserve"> </w:t>
        </w:r>
      </w:ins>
    </w:p>
    <w:p w14:paraId="1DC68A65" w14:textId="77777777" w:rsidR="00FE6028" w:rsidRDefault="00250A7E" w:rsidP="00B6661B">
      <w:pPr>
        <w:numPr>
          <w:ins w:id="648" w:author="Susanne" w:date="2024-12-19T16:23:00Z"/>
        </w:numPr>
        <w:spacing w:after="0" w:line="480" w:lineRule="auto"/>
        <w:jc w:val="both"/>
        <w:rPr>
          <w:ins w:id="649" w:author="Steffen Oppel" w:date="2025-01-21T13:24:00Z"/>
          <w:rFonts w:ascii="Times New Roman" w:hAnsi="Times New Roman"/>
        </w:rPr>
      </w:pPr>
      <w:ins w:id="650" w:author="Steffen Oppel" w:date="2025-01-21T13:19:00Z">
        <w:r>
          <w:rPr>
            <w:rFonts w:ascii="Times New Roman" w:hAnsi="Times New Roman"/>
          </w:rPr>
          <w:t xml:space="preserve">To address our main question </w:t>
        </w:r>
        <w:r w:rsidR="0082690D">
          <w:rPr>
            <w:rFonts w:ascii="Times New Roman" w:hAnsi="Times New Roman"/>
          </w:rPr>
          <w:t xml:space="preserve">which management scenario may result in a </w:t>
        </w:r>
      </w:ins>
      <w:ins w:id="651" w:author="Steffen Oppel" w:date="2025-01-21T13:20:00Z">
        <w:r w:rsidR="003D5FCD">
          <w:rPr>
            <w:rFonts w:ascii="Times New Roman" w:hAnsi="Times New Roman"/>
          </w:rPr>
          <w:t xml:space="preserve">stable population of Aquatic Warblers in Pomerania, we explored </w:t>
        </w:r>
        <w:r w:rsidR="00B20402">
          <w:rPr>
            <w:rFonts w:ascii="Times New Roman" w:hAnsi="Times New Roman"/>
          </w:rPr>
          <w:t>several plausible scenarios that considered changes in survival, productivity, extent of habitat and the du</w:t>
        </w:r>
      </w:ins>
      <w:ins w:id="652" w:author="Steffen Oppel" w:date="2025-01-21T13:21:00Z">
        <w:r w:rsidR="00B20402">
          <w:rPr>
            <w:rFonts w:ascii="Times New Roman" w:hAnsi="Times New Roman"/>
          </w:rPr>
          <w:t>ration of reinforcement</w:t>
        </w:r>
        <w:r w:rsidR="00FE6028">
          <w:rPr>
            <w:rFonts w:ascii="Times New Roman" w:hAnsi="Times New Roman"/>
          </w:rPr>
          <w:t>.</w:t>
        </w:r>
      </w:ins>
    </w:p>
    <w:p w14:paraId="4778D3F3" w14:textId="553EE301" w:rsidR="00667A30" w:rsidRDefault="00667A30" w:rsidP="00895EB8">
      <w:pPr>
        <w:numPr>
          <w:ins w:id="653" w:author="Susanne" w:date="2024-12-19T16:23:00Z"/>
        </w:numPr>
        <w:spacing w:after="0" w:line="480" w:lineRule="auto"/>
        <w:ind w:firstLine="720"/>
        <w:jc w:val="both"/>
        <w:rPr>
          <w:ins w:id="654" w:author="Steffen Oppel" w:date="2025-01-21T13:46:00Z"/>
          <w:rFonts w:ascii="Times New Roman" w:hAnsi="Times New Roman"/>
        </w:rPr>
        <w:pPrChange w:id="655" w:author="Steffen Oppel" w:date="2025-01-21T13:46:00Z">
          <w:pPr>
            <w:spacing w:after="0" w:line="480" w:lineRule="auto"/>
            <w:jc w:val="both"/>
          </w:pPr>
        </w:pPrChange>
      </w:pPr>
      <w:ins w:id="656" w:author="Steffen Oppel" w:date="2025-01-21T13:24:00Z">
        <w:r>
          <w:rPr>
            <w:rFonts w:ascii="Times New Roman" w:hAnsi="Times New Roman"/>
          </w:rPr>
          <w:t xml:space="preserve">After fitting the model to the past observation </w:t>
        </w:r>
        <w:r w:rsidR="00D125F3">
          <w:rPr>
            <w:rFonts w:ascii="Times New Roman" w:hAnsi="Times New Roman"/>
          </w:rPr>
          <w:t>data from 2003 to 2022, we explored 3 alternative (hypothetical) scenarios for the p</w:t>
        </w:r>
      </w:ins>
      <w:ins w:id="657" w:author="Steffen Oppel" w:date="2025-01-21T13:25:00Z">
        <w:r w:rsidR="00D125F3">
          <w:rPr>
            <w:rFonts w:ascii="Times New Roman" w:hAnsi="Times New Roman"/>
          </w:rPr>
          <w:t>ast, how the population could have developed in the past i</w:t>
        </w:r>
        <w:r w:rsidR="001F0109">
          <w:rPr>
            <w:rFonts w:ascii="Times New Roman" w:hAnsi="Times New Roman"/>
          </w:rPr>
          <w:t xml:space="preserve">f (1) mowing regimes had been changed in 2003 to allow second broods; (2) </w:t>
        </w:r>
      </w:ins>
      <w:ins w:id="658" w:author="Steffen Oppel" w:date="2025-01-21T13:29:00Z">
        <w:r w:rsidR="00B6646B">
          <w:rPr>
            <w:rFonts w:ascii="Times New Roman" w:hAnsi="Times New Roman"/>
          </w:rPr>
          <w:t xml:space="preserve">if survival had been improved by 5% from 2003 onwards, and (3) </w:t>
        </w:r>
        <w:r w:rsidR="00FB4184">
          <w:rPr>
            <w:rFonts w:ascii="Times New Roman" w:hAnsi="Times New Roman"/>
          </w:rPr>
          <w:t>i</w:t>
        </w:r>
      </w:ins>
      <w:ins w:id="659" w:author="Steffen Oppel" w:date="2025-01-21T13:30:00Z">
        <w:r w:rsidR="00FB4184">
          <w:rPr>
            <w:rFonts w:ascii="Times New Roman" w:hAnsi="Times New Roman"/>
          </w:rPr>
          <w:t>f both mowing regimes and survival had been improved simultaneously in 2003.</w:t>
        </w:r>
      </w:ins>
    </w:p>
    <w:p w14:paraId="7830B87B" w14:textId="0D80603E" w:rsidR="00CB1003" w:rsidRDefault="00CB1003" w:rsidP="00AF7C09">
      <w:pPr>
        <w:numPr>
          <w:ins w:id="660" w:author="Susanne" w:date="2024-12-19T16:23:00Z"/>
        </w:numPr>
        <w:spacing w:after="0" w:line="480" w:lineRule="auto"/>
        <w:ind w:firstLine="720"/>
        <w:jc w:val="both"/>
        <w:rPr>
          <w:ins w:id="661" w:author="Steffen Oppel" w:date="2025-01-21T13:30:00Z"/>
          <w:rFonts w:ascii="Times New Roman" w:hAnsi="Times New Roman"/>
        </w:rPr>
        <w:pPrChange w:id="662" w:author="Steffen Oppel" w:date="2025-01-21T13:47:00Z">
          <w:pPr>
            <w:spacing w:after="0" w:line="480" w:lineRule="auto"/>
            <w:jc w:val="both"/>
          </w:pPr>
        </w:pPrChange>
      </w:pPr>
      <w:ins w:id="663" w:author="Steffen Oppel" w:date="2025-01-21T13:46:00Z">
        <w:r>
          <w:rPr>
            <w:rFonts w:ascii="Times New Roman" w:hAnsi="Times New Roman"/>
          </w:rPr>
          <w:lastRenderedPageBreak/>
          <w:t xml:space="preserve">We then explored </w:t>
        </w:r>
      </w:ins>
      <w:ins w:id="664" w:author="Steffen Oppel" w:date="2025-01-21T14:06:00Z">
        <w:r w:rsidR="00770AFD">
          <w:rPr>
            <w:rFonts w:ascii="Times New Roman" w:hAnsi="Times New Roman"/>
          </w:rPr>
          <w:t>36</w:t>
        </w:r>
      </w:ins>
      <w:ins w:id="665" w:author="Steffen Oppel" w:date="2025-01-21T13:49:00Z">
        <w:r w:rsidR="000E6D73">
          <w:rPr>
            <w:rFonts w:ascii="Times New Roman" w:hAnsi="Times New Roman"/>
          </w:rPr>
          <w:t xml:space="preserve"> different scenarios that combined the following </w:t>
        </w:r>
        <w:r w:rsidR="002C50CC">
          <w:rPr>
            <w:rFonts w:ascii="Times New Roman" w:hAnsi="Times New Roman"/>
          </w:rPr>
          <w:t xml:space="preserve">combinations of reinforcement and other management. </w:t>
        </w:r>
      </w:ins>
    </w:p>
    <w:p w14:paraId="2D0DF3E4" w14:textId="6FD429F3" w:rsidR="00EF7E99" w:rsidDel="00DD106B" w:rsidRDefault="00EF7E99" w:rsidP="00B6661B">
      <w:pPr>
        <w:numPr>
          <w:ins w:id="666" w:author="Susanne" w:date="2024-12-19T16:23:00Z"/>
        </w:numPr>
        <w:spacing w:after="0" w:line="480" w:lineRule="auto"/>
        <w:jc w:val="both"/>
        <w:rPr>
          <w:ins w:id="667" w:author="Susanne" w:date="2024-12-19T17:03:00Z"/>
          <w:del w:id="668" w:author="Steffen Oppel" w:date="2025-01-21T13:32:00Z"/>
          <w:rFonts w:ascii="Times New Roman" w:hAnsi="Times New Roman"/>
        </w:rPr>
      </w:pPr>
      <w:ins w:id="669" w:author="Susanne" w:date="2024-12-19T17:03:00Z">
        <w:del w:id="670" w:author="Steffen Oppel" w:date="2025-01-21T13:32:00Z">
          <w:r w:rsidDel="00DD106B">
            <w:rPr>
              <w:rFonts w:ascii="Times New Roman" w:hAnsi="Times New Roman"/>
            </w:rPr>
            <w:delText>What could be the b</w:delText>
          </w:r>
        </w:del>
      </w:ins>
      <w:ins w:id="671" w:author="Susanne" w:date="2024-12-19T16:23:00Z">
        <w:del w:id="672" w:author="Steffen Oppel" w:date="2025-01-21T13:32:00Z">
          <w:r w:rsidDel="00DD106B">
            <w:rPr>
              <w:rFonts w:ascii="Times New Roman" w:hAnsi="Times New Roman"/>
            </w:rPr>
            <w:delText>aseline model</w:delText>
          </w:r>
        </w:del>
      </w:ins>
      <w:ins w:id="673" w:author="Susanne" w:date="2024-12-19T17:03:00Z">
        <w:del w:id="674" w:author="Steffen Oppel" w:date="2025-01-21T13:32:00Z">
          <w:r w:rsidDel="00DD106B">
            <w:rPr>
              <w:rFonts w:ascii="Times New Roman" w:hAnsi="Times New Roman"/>
            </w:rPr>
            <w:delText>?</w:delText>
          </w:r>
        </w:del>
      </w:ins>
    </w:p>
    <w:p w14:paraId="2D0DF3E5" w14:textId="3E5FC0DB" w:rsidR="00EF7E99" w:rsidDel="002C50CC" w:rsidRDefault="00EF7E99" w:rsidP="00225E3D">
      <w:pPr>
        <w:numPr>
          <w:ins w:id="675" w:author="Susanne" w:date="2024-12-19T17:07:00Z"/>
        </w:numPr>
        <w:spacing w:after="0" w:line="480" w:lineRule="auto"/>
        <w:jc w:val="both"/>
        <w:rPr>
          <w:ins w:id="676" w:author="Susanne" w:date="2024-12-19T16:23:00Z"/>
          <w:del w:id="677" w:author="Steffen Oppel" w:date="2025-01-21T13:49:00Z"/>
          <w:rFonts w:ascii="Times New Roman" w:hAnsi="Times New Roman"/>
        </w:rPr>
      </w:pPr>
      <w:ins w:id="678" w:author="Susanne" w:date="2024-12-19T16:23:00Z">
        <w:del w:id="679" w:author="Steffen Oppel" w:date="2025-01-21T13:49:00Z">
          <w:r w:rsidDel="002C50CC">
            <w:rPr>
              <w:rFonts w:ascii="Times New Roman" w:hAnsi="Times New Roman"/>
            </w:rPr>
            <w:delText>habitat</w:delText>
          </w:r>
        </w:del>
      </w:ins>
      <w:ins w:id="680" w:author="Susanne" w:date="2024-12-19T16:24:00Z">
        <w:del w:id="681" w:author="Steffen Oppel" w:date="2025-01-21T13:49:00Z">
          <w:r w:rsidDel="002C50CC">
            <w:rPr>
              <w:rFonts w:ascii="Times New Roman" w:hAnsi="Times New Roman"/>
            </w:rPr>
            <w:delText xml:space="preserve"> uncon</w:delText>
          </w:r>
        </w:del>
      </w:ins>
      <w:ins w:id="682" w:author="Susanne" w:date="2024-12-19T16:30:00Z">
        <w:del w:id="683" w:author="Steffen Oppel" w:date="2025-01-21T13:49:00Z">
          <w:r w:rsidDel="002C50CC">
            <w:rPr>
              <w:rFonts w:ascii="Times New Roman" w:hAnsi="Times New Roman"/>
            </w:rPr>
            <w:delText>s</w:delText>
          </w:r>
        </w:del>
      </w:ins>
      <w:ins w:id="684" w:author="Susanne" w:date="2024-12-19T16:24:00Z">
        <w:del w:id="685" w:author="Steffen Oppel" w:date="2025-01-21T13:49:00Z">
          <w:r w:rsidDel="002C50CC">
            <w:rPr>
              <w:rFonts w:ascii="Times New Roman" w:hAnsi="Times New Roman"/>
            </w:rPr>
            <w:delText>trained</w:delText>
          </w:r>
        </w:del>
      </w:ins>
      <w:ins w:id="686" w:author="Susanne" w:date="2024-12-19T17:09:00Z">
        <w:del w:id="687" w:author="Steffen Oppel" w:date="2025-01-21T13:49:00Z">
          <w:r w:rsidDel="002C50CC">
            <w:rPr>
              <w:rFonts w:ascii="Times New Roman" w:hAnsi="Times New Roman"/>
            </w:rPr>
            <w:delText xml:space="preserve">? </w:delText>
          </w:r>
        </w:del>
      </w:ins>
      <w:ins w:id="688" w:author="Susanne" w:date="2024-12-19T16:24:00Z">
        <w:del w:id="689" w:author="Steffen Oppel" w:date="2025-01-21T13:49:00Z">
          <w:r w:rsidDel="002C50CC">
            <w:rPr>
              <w:rFonts w:ascii="Times New Roman" w:hAnsi="Times New Roman"/>
            </w:rPr>
            <w:delText xml:space="preserve">area of occupancy </w:delText>
          </w:r>
        </w:del>
      </w:ins>
      <w:ins w:id="690" w:author="Susanne" w:date="2024-12-19T16:23:00Z">
        <w:del w:id="691" w:author="Steffen Oppel" w:date="2025-01-21T13:49:00Z">
          <w:r w:rsidDel="002C50CC">
            <w:rPr>
              <w:rFonts w:ascii="Times New Roman" w:hAnsi="Times New Roman"/>
            </w:rPr>
            <w:delText>2965 ha (356 females)</w:delText>
          </w:r>
        </w:del>
      </w:ins>
      <w:ins w:id="692" w:author="Susanne" w:date="2024-12-19T16:25:00Z">
        <w:del w:id="693" w:author="Steffen Oppel" w:date="2025-01-21T13:49:00Z">
          <w:r w:rsidDel="002C50CC">
            <w:rPr>
              <w:rFonts w:ascii="Times New Roman" w:hAnsi="Times New Roman"/>
            </w:rPr>
            <w:delText>?</w:delText>
          </w:r>
        </w:del>
      </w:ins>
      <w:ins w:id="694" w:author="Susanne" w:date="2024-12-19T16:24:00Z">
        <w:del w:id="695" w:author="Steffen Oppel" w:date="2025-01-21T13:49:00Z">
          <w:r w:rsidDel="002C50CC">
            <w:rPr>
              <w:rFonts w:ascii="Times New Roman" w:hAnsi="Times New Roman"/>
            </w:rPr>
            <w:delText xml:space="preserve"> </w:delText>
          </w:r>
        </w:del>
      </w:ins>
    </w:p>
    <w:p w14:paraId="2D0DF3E6" w14:textId="44860060" w:rsidR="00EF7E99" w:rsidDel="00DD106B" w:rsidRDefault="00EF7E99" w:rsidP="00225E3D">
      <w:pPr>
        <w:numPr>
          <w:ins w:id="696" w:author="Susanne" w:date="2024-12-19T17:07:00Z"/>
        </w:numPr>
        <w:spacing w:after="0" w:line="480" w:lineRule="auto"/>
        <w:jc w:val="both"/>
        <w:rPr>
          <w:ins w:id="697" w:author="Susanne" w:date="2024-12-19T16:23:00Z"/>
          <w:del w:id="698" w:author="Steffen Oppel" w:date="2025-01-21T13:32:00Z"/>
          <w:rFonts w:ascii="Times New Roman" w:hAnsi="Times New Roman"/>
        </w:rPr>
      </w:pPr>
      <w:ins w:id="699" w:author="Susanne" w:date="2024-12-19T16:23:00Z">
        <w:del w:id="700" w:author="Steffen Oppel" w:date="2025-01-21T13:49:00Z">
          <w:r w:rsidRPr="001D2403" w:rsidDel="002C50CC">
            <w:rPr>
              <w:rFonts w:ascii="Times New Roman" w:hAnsi="Times New Roman"/>
            </w:rPr>
            <w:delText xml:space="preserve">For the baseline model </w:delText>
          </w:r>
          <w:r w:rsidDel="002C50CC">
            <w:rPr>
              <w:rFonts w:ascii="Times New Roman" w:hAnsi="Times New Roman"/>
            </w:rPr>
            <w:delText xml:space="preserve">we used </w:delText>
          </w:r>
          <w:r w:rsidRPr="001D2403" w:rsidDel="002C50CC">
            <w:rPr>
              <w:rFonts w:ascii="Times New Roman" w:hAnsi="Times New Roman"/>
            </w:rPr>
            <w:delText xml:space="preserve">the area of occupancy of 2965 ha described by </w:delText>
          </w:r>
          <w:r w:rsidRPr="001D2403" w:rsidDel="002C50CC">
            <w:rPr>
              <w:rFonts w:ascii="Times New Roman" w:hAnsi="Times New Roman"/>
              <w:b/>
            </w:rPr>
            <w:delText>Flade et al. (2018)</w:delText>
          </w:r>
          <w:r w:rsidRPr="001D2403" w:rsidDel="002C50CC">
            <w:rPr>
              <w:rFonts w:ascii="Times New Roman" w:hAnsi="Times New Roman"/>
            </w:rPr>
            <w:delText xml:space="preserve"> for the Pomeranian population</w:delText>
          </w:r>
        </w:del>
      </w:ins>
      <w:ins w:id="701" w:author="Susanne" w:date="2024-12-19T17:05:00Z">
        <w:del w:id="702" w:author="Steffen Oppel" w:date="2025-01-21T13:49:00Z">
          <w:r w:rsidDel="002C50CC">
            <w:rPr>
              <w:rFonts w:ascii="Times New Roman" w:hAnsi="Times New Roman"/>
            </w:rPr>
            <w:delText xml:space="preserve"> </w:delText>
          </w:r>
        </w:del>
      </w:ins>
      <w:ins w:id="703" w:author="Susanne" w:date="2024-12-19T16:23:00Z">
        <w:del w:id="704" w:author="Steffen Oppel" w:date="2025-01-21T13:49:00Z">
          <w:r w:rsidDel="002C50CC">
            <w:rPr>
              <w:rFonts w:ascii="Times New Roman" w:hAnsi="Times New Roman"/>
            </w:rPr>
            <w:delText>as the amount of suitable habitat available</w:delText>
          </w:r>
        </w:del>
      </w:ins>
      <w:ins w:id="705" w:author="Susanne" w:date="2024-12-19T17:05:00Z">
        <w:del w:id="706" w:author="Steffen Oppel" w:date="2025-01-21T13:49:00Z">
          <w:r w:rsidDel="002C50CC">
            <w:rPr>
              <w:rFonts w:ascii="Times New Roman" w:hAnsi="Times New Roman"/>
            </w:rPr>
            <w:delText xml:space="preserve"> during the 1990s</w:delText>
          </w:r>
        </w:del>
      </w:ins>
      <w:ins w:id="707" w:author="Susanne" w:date="2024-12-19T17:04:00Z">
        <w:del w:id="708" w:author="Steffen Oppel" w:date="2025-01-21T13:49:00Z">
          <w:r w:rsidDel="002C50CC">
            <w:rPr>
              <w:rFonts w:ascii="Times New Roman" w:hAnsi="Times New Roman"/>
            </w:rPr>
            <w:delText xml:space="preserve"> and constant </w:delText>
          </w:r>
        </w:del>
      </w:ins>
      <w:ins w:id="709" w:author="Susanne" w:date="2024-12-19T17:10:00Z">
        <w:del w:id="710" w:author="Steffen Oppel" w:date="2025-01-21T13:49:00Z">
          <w:r w:rsidDel="002C50CC">
            <w:rPr>
              <w:rFonts w:ascii="Times New Roman" w:hAnsi="Times New Roman"/>
            </w:rPr>
            <w:delText>demographic parameters</w:delText>
          </w:r>
        </w:del>
      </w:ins>
      <w:ins w:id="711" w:author="Susanne" w:date="2024-12-19T17:04:00Z">
        <w:del w:id="712" w:author="Steffen Oppel" w:date="2025-01-21T13:32:00Z">
          <w:r w:rsidDel="00DD106B">
            <w:rPr>
              <w:rFonts w:ascii="Times New Roman" w:hAnsi="Times New Roman"/>
            </w:rPr>
            <w:delText>?</w:delText>
          </w:r>
        </w:del>
      </w:ins>
    </w:p>
    <w:p w14:paraId="2D0DF3E7" w14:textId="0703C6C6" w:rsidR="00EF7E99" w:rsidDel="00DD106B" w:rsidRDefault="00EF7E99" w:rsidP="007422B2">
      <w:pPr>
        <w:numPr>
          <w:ins w:id="713" w:author="Susanne" w:date="2024-12-19T17:02:00Z"/>
        </w:numPr>
        <w:spacing w:after="0" w:line="480" w:lineRule="auto"/>
        <w:rPr>
          <w:ins w:id="714" w:author="Susanne" w:date="2024-12-19T17:02:00Z"/>
          <w:del w:id="715" w:author="Steffen Oppel" w:date="2025-01-21T13:32:00Z"/>
          <w:rFonts w:ascii="Times New Roman" w:hAnsi="Times New Roman"/>
          <w:b/>
        </w:rPr>
      </w:pPr>
      <w:ins w:id="716" w:author="Susanne" w:date="2024-12-19T17:09:00Z">
        <w:del w:id="717" w:author="Steffen Oppel" w:date="2025-01-21T13:32:00Z">
          <w:r w:rsidDel="00DD106B">
            <w:rPr>
              <w:rFonts w:ascii="Times New Roman" w:hAnsi="Times New Roman"/>
              <w:b/>
            </w:rPr>
            <w:delText>To model past</w:delText>
          </w:r>
        </w:del>
      </w:ins>
      <w:ins w:id="718" w:author="Susanne" w:date="2024-12-19T17:10:00Z">
        <w:del w:id="719" w:author="Steffen Oppel" w:date="2025-01-21T13:32:00Z">
          <w:r w:rsidDel="00DD106B">
            <w:rPr>
              <w:rFonts w:ascii="Times New Roman" w:hAnsi="Times New Roman"/>
              <w:b/>
            </w:rPr>
            <w:delText xml:space="preserve"> de</w:delText>
          </w:r>
        </w:del>
      </w:ins>
      <w:ins w:id="720" w:author="Susanne" w:date="2024-12-19T17:11:00Z">
        <w:del w:id="721" w:author="Steffen Oppel" w:date="2025-01-21T13:32:00Z">
          <w:r w:rsidDel="00DD106B">
            <w:rPr>
              <w:rFonts w:ascii="Times New Roman" w:hAnsi="Times New Roman"/>
              <w:b/>
            </w:rPr>
            <w:delText>c</w:delText>
          </w:r>
        </w:del>
      </w:ins>
      <w:ins w:id="722" w:author="Susanne" w:date="2024-12-19T17:10:00Z">
        <w:del w:id="723" w:author="Steffen Oppel" w:date="2025-01-21T13:32:00Z">
          <w:r w:rsidDel="00DD106B">
            <w:rPr>
              <w:rFonts w:ascii="Times New Roman" w:hAnsi="Times New Roman"/>
              <w:b/>
            </w:rPr>
            <w:delText xml:space="preserve">line, </w:delText>
          </w:r>
        </w:del>
      </w:ins>
      <w:ins w:id="724" w:author="Susanne" w:date="2024-12-19T17:11:00Z">
        <w:del w:id="725" w:author="Steffen Oppel" w:date="2025-01-21T13:32:00Z">
          <w:r w:rsidDel="00DD106B">
            <w:rPr>
              <w:rFonts w:ascii="Times New Roman" w:hAnsi="Times New Roman"/>
              <w:b/>
            </w:rPr>
            <w:delText xml:space="preserve">reduction in </w:delText>
          </w:r>
        </w:del>
      </w:ins>
      <w:ins w:id="726" w:author="Susanne" w:date="2024-12-19T17:10:00Z">
        <w:del w:id="727" w:author="Steffen Oppel" w:date="2025-01-21T13:32:00Z">
          <w:r w:rsidDel="00DD106B">
            <w:rPr>
              <w:rFonts w:ascii="Times New Roman" w:hAnsi="Times New Roman"/>
              <w:b/>
            </w:rPr>
            <w:delText>reproductive output</w:delText>
          </w:r>
        </w:del>
      </w:ins>
      <w:ins w:id="728" w:author="Susanne" w:date="2025-01-10T13:51:00Z">
        <w:del w:id="729" w:author="Steffen Oppel" w:date="2025-01-21T13:32:00Z">
          <w:r w:rsidDel="00DD106B">
            <w:rPr>
              <w:rFonts w:ascii="Times New Roman" w:hAnsi="Times New Roman"/>
              <w:b/>
            </w:rPr>
            <w:delText>:</w:delText>
          </w:r>
        </w:del>
      </w:ins>
      <w:ins w:id="730" w:author="Susanne" w:date="2024-12-19T17:11:00Z">
        <w:del w:id="731" w:author="Steffen Oppel" w:date="2025-01-21T13:32:00Z">
          <w:r w:rsidDel="00DD106B">
            <w:rPr>
              <w:rFonts w:ascii="Times New Roman" w:hAnsi="Times New Roman"/>
              <w:b/>
            </w:rPr>
            <w:delText xml:space="preserve"> scenario n</w:delText>
          </w:r>
        </w:del>
      </w:ins>
      <w:ins w:id="732" w:author="Susanne" w:date="2024-12-19T17:02:00Z">
        <w:del w:id="733" w:author="Steffen Oppel" w:date="2025-01-21T13:32:00Z">
          <w:r w:rsidDel="00DD106B">
            <w:rPr>
              <w:rFonts w:ascii="Times New Roman" w:hAnsi="Times New Roman"/>
              <w:b/>
            </w:rPr>
            <w:delText>o second broods</w:delText>
          </w:r>
        </w:del>
      </w:ins>
    </w:p>
    <w:p w14:paraId="2D0DF3E8" w14:textId="60FDDE2D" w:rsidR="00EF7E99" w:rsidDel="00DD106B" w:rsidRDefault="00EF7E99" w:rsidP="00CB73ED">
      <w:pPr>
        <w:numPr>
          <w:ins w:id="734" w:author="Susanne" w:date="2024-12-19T17:02:00Z"/>
        </w:numPr>
        <w:spacing w:after="0" w:line="480" w:lineRule="auto"/>
        <w:rPr>
          <w:ins w:id="735" w:author="Susanne" w:date="2024-12-19T17:02:00Z"/>
          <w:del w:id="736" w:author="Steffen Oppel" w:date="2025-01-21T13:32:00Z"/>
          <w:rFonts w:ascii="Times New Roman" w:hAnsi="Times New Roman"/>
          <w:b/>
        </w:rPr>
      </w:pPr>
      <w:ins w:id="737" w:author="Susanne" w:date="2024-12-19T17:18:00Z">
        <w:del w:id="738" w:author="Steffen Oppel" w:date="2025-01-21T13:32:00Z">
          <w:r w:rsidDel="00DD106B">
            <w:rPr>
              <w:rFonts w:ascii="Times New Roman" w:hAnsi="Times New Roman"/>
              <w:b/>
            </w:rPr>
            <w:delText>W</w:delText>
          </w:r>
        </w:del>
      </w:ins>
      <w:ins w:id="739" w:author="Susanne" w:date="2024-12-19T17:11:00Z">
        <w:del w:id="740" w:author="Steffen Oppel" w:date="2025-01-21T13:32:00Z">
          <w:r w:rsidDel="00DD106B">
            <w:rPr>
              <w:rFonts w:ascii="Times New Roman" w:hAnsi="Times New Roman"/>
              <w:b/>
            </w:rPr>
            <w:delText xml:space="preserve">e also included </w:delText>
          </w:r>
        </w:del>
      </w:ins>
      <w:ins w:id="741" w:author="Susanne" w:date="2024-12-19T17:12:00Z">
        <w:del w:id="742" w:author="Steffen Oppel" w:date="2025-01-21T13:32:00Z">
          <w:r w:rsidDel="00DD106B">
            <w:rPr>
              <w:rFonts w:ascii="Times New Roman" w:hAnsi="Times New Roman"/>
              <w:b/>
            </w:rPr>
            <w:delText>the n</w:delText>
          </w:r>
        </w:del>
      </w:ins>
      <w:ins w:id="743" w:author="Susanne" w:date="2024-12-19T17:02:00Z">
        <w:del w:id="744" w:author="Steffen Oppel" w:date="2025-01-21T13:32:00Z">
          <w:r w:rsidDel="00DD106B">
            <w:rPr>
              <w:rFonts w:ascii="Times New Roman" w:hAnsi="Times New Roman"/>
              <w:b/>
            </w:rPr>
            <w:delText>o second brood</w:delText>
          </w:r>
        </w:del>
      </w:ins>
      <w:ins w:id="745" w:author="Susanne" w:date="2024-12-19T17:12:00Z">
        <w:del w:id="746" w:author="Steffen Oppel" w:date="2025-01-21T13:32:00Z">
          <w:r w:rsidDel="00DD106B">
            <w:rPr>
              <w:rFonts w:ascii="Times New Roman" w:hAnsi="Times New Roman"/>
              <w:b/>
            </w:rPr>
            <w:delText xml:space="preserve"> </w:delText>
          </w:r>
        </w:del>
      </w:ins>
      <w:ins w:id="747" w:author="Susanne" w:date="2024-12-19T17:02:00Z">
        <w:del w:id="748" w:author="Steffen Oppel" w:date="2025-01-21T13:32:00Z">
          <w:r w:rsidDel="00DD106B">
            <w:rPr>
              <w:rFonts w:ascii="Times New Roman" w:hAnsi="Times New Roman"/>
              <w:b/>
            </w:rPr>
            <w:delText>s</w:delText>
          </w:r>
        </w:del>
      </w:ins>
      <w:ins w:id="749" w:author="Susanne" w:date="2024-12-19T17:12:00Z">
        <w:del w:id="750" w:author="Steffen Oppel" w:date="2025-01-21T13:32:00Z">
          <w:r w:rsidDel="00DD106B">
            <w:rPr>
              <w:rFonts w:ascii="Times New Roman" w:hAnsi="Times New Roman"/>
              <w:b/>
            </w:rPr>
            <w:delText>cenario</w:delText>
          </w:r>
        </w:del>
      </w:ins>
      <w:ins w:id="751" w:author="Susanne" w:date="2024-12-19T17:18:00Z">
        <w:del w:id="752" w:author="Steffen Oppel" w:date="2025-01-21T13:32:00Z">
          <w:r w:rsidDel="00DD106B">
            <w:rPr>
              <w:rFonts w:ascii="Times New Roman" w:hAnsi="Times New Roman"/>
              <w:b/>
            </w:rPr>
            <w:delText xml:space="preserve"> for future pro</w:delText>
          </w:r>
        </w:del>
      </w:ins>
      <w:ins w:id="753" w:author="Susanne" w:date="2025-01-10T14:45:00Z">
        <w:del w:id="754" w:author="Steffen Oppel" w:date="2025-01-21T13:32:00Z">
          <w:r w:rsidDel="00DD106B">
            <w:rPr>
              <w:rFonts w:ascii="Times New Roman" w:hAnsi="Times New Roman"/>
              <w:b/>
            </w:rPr>
            <w:delText>j</w:delText>
          </w:r>
        </w:del>
      </w:ins>
      <w:ins w:id="755" w:author="Susanne" w:date="2024-12-19T17:18:00Z">
        <w:del w:id="756" w:author="Steffen Oppel" w:date="2025-01-21T13:32:00Z">
          <w:r w:rsidDel="00DD106B">
            <w:rPr>
              <w:rFonts w:ascii="Times New Roman" w:hAnsi="Times New Roman"/>
              <w:b/>
            </w:rPr>
            <w:delText>ection</w:delText>
          </w:r>
        </w:del>
      </w:ins>
      <w:ins w:id="757" w:author="Susanne" w:date="2024-12-19T17:13:00Z">
        <w:del w:id="758" w:author="Steffen Oppel" w:date="2025-01-21T13:32:00Z">
          <w:r w:rsidDel="00DD106B">
            <w:rPr>
              <w:rFonts w:ascii="Times New Roman" w:hAnsi="Times New Roman"/>
              <w:b/>
            </w:rPr>
            <w:delText xml:space="preserve">, </w:delText>
          </w:r>
        </w:del>
      </w:ins>
      <w:ins w:id="759" w:author="Susanne" w:date="2024-12-19T17:18:00Z">
        <w:del w:id="760" w:author="Steffen Oppel" w:date="2025-01-21T13:32:00Z">
          <w:r w:rsidDel="00DD106B">
            <w:rPr>
              <w:rFonts w:ascii="Times New Roman" w:hAnsi="Times New Roman"/>
              <w:b/>
            </w:rPr>
            <w:delText xml:space="preserve">assuming similar low reproductive output than during </w:delText>
          </w:r>
        </w:del>
      </w:ins>
      <w:ins w:id="761" w:author="Susanne" w:date="2024-12-19T17:19:00Z">
        <w:del w:id="762" w:author="Steffen Oppel" w:date="2025-01-21T13:32:00Z">
          <w:r w:rsidDel="00DD106B">
            <w:rPr>
              <w:rFonts w:ascii="Times New Roman" w:hAnsi="Times New Roman"/>
              <w:b/>
            </w:rPr>
            <w:delText>the last 20 years</w:delText>
          </w:r>
        </w:del>
      </w:ins>
    </w:p>
    <w:p w14:paraId="2D0DF3E9" w14:textId="6794A9A7" w:rsidR="00EF7E99" w:rsidDel="00DD106B" w:rsidRDefault="00EF7E99" w:rsidP="00B6661B">
      <w:pPr>
        <w:numPr>
          <w:ins w:id="763" w:author="Susanne" w:date="2024-12-19T17:02:00Z"/>
        </w:numPr>
        <w:spacing w:after="0" w:line="480" w:lineRule="auto"/>
        <w:rPr>
          <w:ins w:id="764" w:author="Susanne" w:date="2024-12-19T17:02:00Z"/>
          <w:del w:id="765" w:author="Steffen Oppel" w:date="2025-01-21T13:32:00Z"/>
          <w:rFonts w:ascii="Times New Roman" w:hAnsi="Times New Roman"/>
          <w:b/>
        </w:rPr>
      </w:pPr>
      <w:ins w:id="766" w:author="Susanne" w:date="2024-12-19T17:02:00Z">
        <w:del w:id="767" w:author="Steffen Oppel" w:date="2025-01-21T13:32:00Z">
          <w:r w:rsidDel="00DD106B">
            <w:rPr>
              <w:rFonts w:ascii="Times New Roman" w:hAnsi="Times New Roman"/>
              <w:b/>
            </w:rPr>
            <w:delText xml:space="preserve">Translocation of chicks for 5, 10, </w:delText>
          </w:r>
          <w:commentRangeStart w:id="768"/>
          <w:r w:rsidDel="00DD106B">
            <w:rPr>
              <w:rFonts w:ascii="Times New Roman" w:hAnsi="Times New Roman"/>
              <w:b/>
            </w:rPr>
            <w:delText>15?</w:delText>
          </w:r>
        </w:del>
      </w:ins>
      <w:commentRangeEnd w:id="768"/>
      <w:ins w:id="769" w:author="Susanne" w:date="2025-01-10T13:51:00Z">
        <w:del w:id="770" w:author="Steffen Oppel" w:date="2025-01-21T13:32:00Z">
          <w:r w:rsidDel="00DD106B">
            <w:rPr>
              <w:rStyle w:val="CommentReference"/>
            </w:rPr>
            <w:commentReference w:id="768"/>
          </w:r>
        </w:del>
      </w:ins>
      <w:ins w:id="771" w:author="Susanne" w:date="2024-12-19T17:02:00Z">
        <w:del w:id="772" w:author="Steffen Oppel" w:date="2025-01-21T13:32:00Z">
          <w:r w:rsidDel="00DD106B">
            <w:rPr>
              <w:rFonts w:ascii="Times New Roman" w:hAnsi="Times New Roman"/>
              <w:b/>
            </w:rPr>
            <w:delText xml:space="preserve"> years</w:delText>
          </w:r>
        </w:del>
      </w:ins>
    </w:p>
    <w:p w14:paraId="2D0DF3EA" w14:textId="34761894" w:rsidR="00EF7E99" w:rsidDel="00DD106B" w:rsidRDefault="00EF7E99" w:rsidP="00B6661B">
      <w:pPr>
        <w:numPr>
          <w:ins w:id="773" w:author="Susanne" w:date="2024-12-19T17:02:00Z"/>
        </w:numPr>
        <w:spacing w:after="0" w:line="480" w:lineRule="auto"/>
        <w:rPr>
          <w:ins w:id="774" w:author="Susanne" w:date="2024-12-19T17:02:00Z"/>
          <w:del w:id="775" w:author="Steffen Oppel" w:date="2025-01-21T13:32:00Z"/>
          <w:rFonts w:ascii="Times New Roman" w:hAnsi="Times New Roman"/>
          <w:b/>
        </w:rPr>
      </w:pPr>
      <w:ins w:id="776" w:author="Susanne" w:date="2024-12-19T17:02:00Z">
        <w:del w:id="777" w:author="Steffen Oppel" w:date="2025-01-21T13:32:00Z">
          <w:r w:rsidDel="00DD106B">
            <w:rPr>
              <w:rFonts w:ascii="Times New Roman" w:hAnsi="Times New Roman"/>
              <w:b/>
            </w:rPr>
            <w:delText xml:space="preserve">Increase habitat by restoration and including more </w:delText>
          </w:r>
        </w:del>
      </w:ins>
      <w:ins w:id="778" w:author="Susanne" w:date="2025-01-10T14:12:00Z">
        <w:del w:id="779" w:author="Steffen Oppel" w:date="2025-01-21T13:32:00Z">
          <w:r w:rsidDel="00DD106B">
            <w:rPr>
              <w:rFonts w:ascii="Times New Roman" w:hAnsi="Times New Roman"/>
              <w:b/>
            </w:rPr>
            <w:delText xml:space="preserve">nearby </w:delText>
          </w:r>
        </w:del>
      </w:ins>
      <w:ins w:id="780" w:author="Susanne" w:date="2024-12-19T17:02:00Z">
        <w:del w:id="781" w:author="Steffen Oppel" w:date="2025-01-21T13:32:00Z">
          <w:r w:rsidDel="00DD106B">
            <w:rPr>
              <w:rFonts w:ascii="Times New Roman" w:hAnsi="Times New Roman"/>
              <w:b/>
            </w:rPr>
            <w:delText>sites?</w:delText>
          </w:r>
        </w:del>
      </w:ins>
    </w:p>
    <w:p w14:paraId="2D0DF3EB" w14:textId="70D7404F" w:rsidR="00EF7E99" w:rsidRDefault="00EF7E99" w:rsidP="00DD106B">
      <w:pPr>
        <w:numPr>
          <w:ins w:id="782" w:author="Susanne" w:date="2024-12-19T17:02:00Z"/>
        </w:numPr>
        <w:spacing w:after="0" w:line="480" w:lineRule="auto"/>
        <w:jc w:val="both"/>
        <w:rPr>
          <w:ins w:id="783" w:author="Susanne" w:date="2024-12-19T17:02:00Z"/>
          <w:rFonts w:ascii="Times New Roman" w:hAnsi="Times New Roman"/>
          <w:b/>
        </w:rPr>
        <w:pPrChange w:id="784" w:author="Steffen Oppel" w:date="2025-01-21T13:32:00Z">
          <w:pPr>
            <w:spacing w:after="0" w:line="480" w:lineRule="auto"/>
          </w:pPr>
        </w:pPrChange>
      </w:pPr>
      <w:ins w:id="785" w:author="Susanne" w:date="2024-12-19T17:02:00Z">
        <w:del w:id="786" w:author="Steffen Oppel" w:date="2025-01-21T13:32:00Z">
          <w:r w:rsidDel="00DD106B">
            <w:rPr>
              <w:rFonts w:ascii="Times New Roman" w:hAnsi="Times New Roman"/>
              <w:b/>
            </w:rPr>
            <w:delText>Improvement of survival</w:delText>
          </w:r>
        </w:del>
      </w:ins>
      <w:ins w:id="787" w:author="Steffen Oppel" w:date="2025-01-21T13:32:00Z">
        <w:r w:rsidR="00DD106B">
          <w:rPr>
            <w:rFonts w:ascii="Times New Roman" w:hAnsi="Times New Roman"/>
          </w:rPr>
          <w:t>.</w:t>
        </w:r>
      </w:ins>
    </w:p>
    <w:p w14:paraId="08BF256C" w14:textId="77777777" w:rsidR="00664753" w:rsidRDefault="00EF7E99" w:rsidP="00D83AC5">
      <w:pPr>
        <w:spacing w:after="0" w:line="480" w:lineRule="auto"/>
        <w:jc w:val="both"/>
        <w:rPr>
          <w:ins w:id="788" w:author="Steffen Oppel" w:date="2025-01-21T13:54:00Z"/>
          <w:rFonts w:ascii="Times New Roman" w:hAnsi="Times New Roman"/>
        </w:rPr>
      </w:pPr>
      <w:del w:id="789" w:author="Steffen Oppel" w:date="2025-01-21T05:23:00Z">
        <w:r w:rsidDel="000815DF">
          <w:rPr>
            <w:rFonts w:ascii="Times New Roman" w:hAnsi="Times New Roman"/>
          </w:rPr>
          <w:delText>Due to the</w:delText>
        </w:r>
      </w:del>
      <w:ins w:id="790" w:author="Steffen Oppel" w:date="2025-01-21T05:23:00Z">
        <w:r w:rsidR="000815DF">
          <w:rPr>
            <w:rFonts w:ascii="Times New Roman" w:hAnsi="Times New Roman"/>
          </w:rPr>
          <w:t>Based on</w:t>
        </w:r>
      </w:ins>
      <w:r>
        <w:rPr>
          <w:rFonts w:ascii="Times New Roman" w:hAnsi="Times New Roman"/>
        </w:rPr>
        <w:t xml:space="preserve"> experience </w:t>
      </w:r>
      <w:del w:id="791" w:author="Steffen Oppel" w:date="2025-01-21T05:23:00Z">
        <w:r w:rsidDel="000815DF">
          <w:rPr>
            <w:rFonts w:ascii="Times New Roman" w:hAnsi="Times New Roman"/>
          </w:rPr>
          <w:delText>in the</w:delText>
        </w:r>
      </w:del>
      <w:ins w:id="792" w:author="Steffen Oppel" w:date="2025-01-21T05:23:00Z">
        <w:r w:rsidR="000815DF">
          <w:rPr>
            <w:rFonts w:ascii="Times New Roman" w:hAnsi="Times New Roman"/>
          </w:rPr>
          <w:t>from</w:t>
        </w:r>
      </w:ins>
      <w:r>
        <w:rPr>
          <w:rFonts w:ascii="Times New Roman" w:hAnsi="Times New Roman"/>
        </w:rPr>
        <w:t xml:space="preserve"> pilot translocation</w:t>
      </w:r>
      <w:ins w:id="793" w:author="Steffen Oppel" w:date="2025-01-21T05:23:00Z">
        <w:r w:rsidR="000815DF">
          <w:rPr>
            <w:rFonts w:ascii="Times New Roman" w:hAnsi="Times New Roman"/>
          </w:rPr>
          <w:t>s</w:t>
        </w:r>
      </w:ins>
      <w:r>
        <w:rPr>
          <w:rFonts w:ascii="Times New Roman" w:hAnsi="Times New Roman"/>
        </w:rPr>
        <w:t xml:space="preserve"> of Aquatic Warblers, 10 nests (~50 chicks) per year are </w:t>
      </w:r>
      <w:del w:id="794" w:author="Steffen Oppel" w:date="2025-01-21T05:24:00Z">
        <w:r w:rsidDel="000815DF">
          <w:rPr>
            <w:rFonts w:ascii="Times New Roman" w:hAnsi="Times New Roman"/>
          </w:rPr>
          <w:delText>an optimum for logistical reasons</w:delText>
        </w:r>
      </w:del>
      <w:ins w:id="795" w:author="Steffen Oppel" w:date="2025-01-21T05:24:00Z">
        <w:r w:rsidR="000815DF">
          <w:rPr>
            <w:rFonts w:ascii="Times New Roman" w:hAnsi="Times New Roman"/>
          </w:rPr>
          <w:t>logistically feasible and appear to be inconsequential</w:t>
        </w:r>
      </w:ins>
      <w:del w:id="796" w:author="Steffen Oppel" w:date="2025-01-21T05:24:00Z">
        <w:r w:rsidDel="000815DF">
          <w:rPr>
            <w:rFonts w:ascii="Times New Roman" w:hAnsi="Times New Roman"/>
          </w:rPr>
          <w:delText>, for the handling during feeding and to minimize impact on</w:delText>
        </w:r>
      </w:del>
      <w:ins w:id="797" w:author="Steffen Oppel" w:date="2025-01-21T05:25:00Z">
        <w:r w:rsidR="000815DF">
          <w:rPr>
            <w:rFonts w:ascii="Times New Roman" w:hAnsi="Times New Roman"/>
          </w:rPr>
          <w:t xml:space="preserve"> </w:t>
        </w:r>
      </w:ins>
      <w:ins w:id="798" w:author="Steffen Oppel" w:date="2025-01-21T05:24:00Z">
        <w:r w:rsidR="000815DF">
          <w:rPr>
            <w:rFonts w:ascii="Times New Roman" w:hAnsi="Times New Roman"/>
          </w:rPr>
          <w:t>for</w:t>
        </w:r>
      </w:ins>
      <w:r>
        <w:rPr>
          <w:rFonts w:ascii="Times New Roman" w:hAnsi="Times New Roman"/>
        </w:rPr>
        <w:t xml:space="preserve"> the source site (</w:t>
      </w:r>
      <w:proofErr w:type="spellStart"/>
      <w:r>
        <w:rPr>
          <w:rFonts w:ascii="Times New Roman" w:hAnsi="Times New Roman"/>
          <w:b/>
          <w:shd w:val="clear" w:color="auto" w:fill="FFFF00"/>
        </w:rPr>
        <w:t>Morkvėnas</w:t>
      </w:r>
      <w:proofErr w:type="spellEnd"/>
      <w:r>
        <w:rPr>
          <w:rFonts w:ascii="Times New Roman" w:hAnsi="Times New Roman"/>
          <w:b/>
          <w:shd w:val="clear" w:color="auto" w:fill="FFFF00"/>
        </w:rPr>
        <w:t xml:space="preserve"> et al., 2025</w:t>
      </w:r>
      <w:r>
        <w:rPr>
          <w:rFonts w:ascii="Times New Roman" w:hAnsi="Times New Roman"/>
        </w:rPr>
        <w:t xml:space="preserve">). Hence, </w:t>
      </w:r>
      <w:ins w:id="799" w:author="Steffen Oppel" w:date="2025-01-21T05:25:00Z">
        <w:r w:rsidR="000815DF">
          <w:rPr>
            <w:rFonts w:ascii="Times New Roman" w:hAnsi="Times New Roman"/>
          </w:rPr>
          <w:t xml:space="preserve">our projected future </w:t>
        </w:r>
      </w:ins>
      <w:r>
        <w:rPr>
          <w:rFonts w:ascii="Times New Roman" w:hAnsi="Times New Roman"/>
        </w:rPr>
        <w:t xml:space="preserve">scenarios </w:t>
      </w:r>
      <w:ins w:id="800" w:author="Steffen Oppel" w:date="2025-01-21T05:25:00Z">
        <w:r w:rsidR="000815DF">
          <w:rPr>
            <w:rFonts w:ascii="Times New Roman" w:hAnsi="Times New Roman"/>
          </w:rPr>
          <w:t xml:space="preserve">were based on 50 released individuals per year, </w:t>
        </w:r>
      </w:ins>
      <w:del w:id="801" w:author="Steffen Oppel" w:date="2025-01-21T05:25:00Z">
        <w:r w:rsidDel="000815DF">
          <w:rPr>
            <w:rFonts w:ascii="Times New Roman" w:hAnsi="Times New Roman"/>
          </w:rPr>
          <w:delText>of releases will not include higher numbers of annual</w:delText>
        </w:r>
      </w:del>
      <w:ins w:id="802" w:author="Susanne" w:date="2025-01-10T14:46:00Z">
        <w:del w:id="803" w:author="Steffen Oppel" w:date="2025-01-21T05:25:00Z">
          <w:r w:rsidDel="000815DF">
            <w:rPr>
              <w:rFonts w:ascii="Times New Roman" w:hAnsi="Times New Roman"/>
            </w:rPr>
            <w:delText>ly</w:delText>
          </w:r>
        </w:del>
      </w:ins>
      <w:del w:id="804" w:author="Steffen Oppel" w:date="2025-01-21T05:25:00Z">
        <w:r w:rsidDel="000815DF">
          <w:rPr>
            <w:rFonts w:ascii="Times New Roman" w:hAnsi="Times New Roman"/>
          </w:rPr>
          <w:delText xml:space="preserve"> releases</w:delText>
        </w:r>
      </w:del>
      <w:ins w:id="805" w:author="Susanne" w:date="2025-01-10T14:13:00Z">
        <w:del w:id="806" w:author="Steffen Oppel" w:date="2025-01-21T05:25:00Z">
          <w:r w:rsidDel="000815DF">
            <w:rPr>
              <w:rFonts w:ascii="Times New Roman" w:hAnsi="Times New Roman"/>
            </w:rPr>
            <w:delText xml:space="preserve">d </w:delText>
          </w:r>
        </w:del>
        <w:del w:id="807" w:author="Steffen Oppel" w:date="2025-01-21T05:26:00Z">
          <w:r w:rsidDel="000815DF">
            <w:rPr>
              <w:rFonts w:ascii="Times New Roman" w:hAnsi="Times New Roman"/>
            </w:rPr>
            <w:delText>bird</w:delText>
          </w:r>
        </w:del>
      </w:ins>
      <w:ins w:id="808" w:author="Susanne" w:date="2025-01-10T14:46:00Z">
        <w:del w:id="809" w:author="Steffen Oppel" w:date="2025-01-21T05:26:00Z">
          <w:r w:rsidDel="000815DF">
            <w:rPr>
              <w:rFonts w:ascii="Times New Roman" w:hAnsi="Times New Roman"/>
            </w:rPr>
            <w:delText>s</w:delText>
          </w:r>
        </w:del>
      </w:ins>
      <w:ins w:id="810" w:author="Susanne" w:date="2025-01-10T14:13:00Z">
        <w:del w:id="811" w:author="Steffen Oppel" w:date="2025-01-21T05:26:00Z">
          <w:r w:rsidDel="000815DF">
            <w:rPr>
              <w:rFonts w:ascii="Times New Roman" w:hAnsi="Times New Roman"/>
            </w:rPr>
            <w:delText>,</w:delText>
          </w:r>
        </w:del>
      </w:ins>
      <w:del w:id="812" w:author="Steffen Oppel" w:date="2025-01-21T05:26:00Z">
        <w:r w:rsidDel="000815DF">
          <w:rPr>
            <w:rFonts w:ascii="Times New Roman" w:hAnsi="Times New Roman"/>
          </w:rPr>
          <w:delText xml:space="preserve"> </w:delText>
        </w:r>
      </w:del>
      <w:del w:id="813" w:author="Steffen Oppel" w:date="2025-01-21T13:50:00Z">
        <w:r w:rsidDel="002C50CC">
          <w:rPr>
            <w:rFonts w:ascii="Times New Roman" w:hAnsi="Times New Roman"/>
          </w:rPr>
          <w:delText xml:space="preserve">but </w:delText>
        </w:r>
      </w:del>
      <w:ins w:id="814" w:author="Steffen Oppel" w:date="2025-01-21T13:50:00Z">
        <w:r w:rsidR="002C50CC">
          <w:rPr>
            <w:rFonts w:ascii="Times New Roman" w:hAnsi="Times New Roman"/>
          </w:rPr>
          <w:t>and only</w:t>
        </w:r>
        <w:r w:rsidR="002C50CC">
          <w:rPr>
            <w:rFonts w:ascii="Times New Roman" w:hAnsi="Times New Roman"/>
          </w:rPr>
          <w:t xml:space="preserve"> </w:t>
        </w:r>
      </w:ins>
      <w:ins w:id="815" w:author="Steffen Oppel" w:date="2025-01-21T05:26:00Z">
        <w:r w:rsidR="000815DF">
          <w:rPr>
            <w:rFonts w:ascii="Times New Roman" w:hAnsi="Times New Roman"/>
          </w:rPr>
          <w:t xml:space="preserve">explored </w:t>
        </w:r>
      </w:ins>
      <w:r>
        <w:rPr>
          <w:rFonts w:ascii="Times New Roman" w:hAnsi="Times New Roman"/>
        </w:rPr>
        <w:t xml:space="preserve">different durations of </w:t>
      </w:r>
      <w:del w:id="816" w:author="Steffen Oppel" w:date="2025-01-21T05:26:00Z">
        <w:r w:rsidDel="000815DF">
          <w:rPr>
            <w:rFonts w:ascii="Times New Roman" w:hAnsi="Times New Roman"/>
          </w:rPr>
          <w:delText>years with subsequent releases</w:delText>
        </w:r>
      </w:del>
      <w:ins w:id="817" w:author="Steffen Oppel" w:date="2025-01-21T05:26:00Z">
        <w:r w:rsidR="000815DF">
          <w:rPr>
            <w:rFonts w:ascii="Times New Roman" w:hAnsi="Times New Roman"/>
          </w:rPr>
          <w:t>reinforcement</w:t>
        </w:r>
      </w:ins>
      <w:ins w:id="818" w:author="Susanne" w:date="2025-01-10T14:14:00Z">
        <w:r>
          <w:rPr>
            <w:rFonts w:ascii="Times New Roman" w:hAnsi="Times New Roman"/>
          </w:rPr>
          <w:t xml:space="preserve"> (5, 10 and 15 years)</w:t>
        </w:r>
      </w:ins>
      <w:ins w:id="819" w:author="Steffen Oppel" w:date="2025-01-21T13:50:00Z">
        <w:r w:rsidR="002C50CC">
          <w:rPr>
            <w:rFonts w:ascii="Times New Roman" w:hAnsi="Times New Roman"/>
          </w:rPr>
          <w:t xml:space="preserve">. </w:t>
        </w:r>
      </w:ins>
      <w:del w:id="820" w:author="Susanne" w:date="2025-01-10T14:14:00Z">
        <w:r w:rsidDel="00D83AC5">
          <w:rPr>
            <w:rFonts w:ascii="Times New Roman" w:hAnsi="Times New Roman"/>
          </w:rPr>
          <w:delText xml:space="preserve"> </w:delText>
        </w:r>
      </w:del>
      <w:del w:id="821" w:author="Steffen Oppel" w:date="2025-01-21T13:51:00Z">
        <w:r w:rsidDel="0081517C">
          <w:rPr>
            <w:rFonts w:ascii="Times New Roman" w:hAnsi="Times New Roman"/>
          </w:rPr>
          <w:delText>to a differing number of sites.</w:delText>
        </w:r>
      </w:del>
      <w:ins w:id="822" w:author="Steffen Oppel" w:date="2025-01-21T13:51:00Z">
        <w:r w:rsidR="0081517C">
          <w:rPr>
            <w:rFonts w:ascii="Times New Roman" w:hAnsi="Times New Roman"/>
          </w:rPr>
          <w:t>Three scenarios considered the different duration of reinforcement with unl</w:t>
        </w:r>
      </w:ins>
      <w:ins w:id="823" w:author="Steffen Oppel" w:date="2025-01-21T13:52:00Z">
        <w:r w:rsidR="0081517C">
          <w:rPr>
            <w:rFonts w:ascii="Times New Roman" w:hAnsi="Times New Roman"/>
          </w:rPr>
          <w:t>imited habitat but agricultural use similar to the pas</w:t>
        </w:r>
        <w:r w:rsidR="00772E72">
          <w:rPr>
            <w:rFonts w:ascii="Times New Roman" w:hAnsi="Times New Roman"/>
          </w:rPr>
          <w:t xml:space="preserve">t, when early mowing prevented second broods. All other scenarios assumed that conservation management </w:t>
        </w:r>
        <w:r w:rsidR="008931A6">
          <w:rPr>
            <w:rFonts w:ascii="Times New Roman" w:hAnsi="Times New Roman"/>
          </w:rPr>
          <w:t xml:space="preserve">prevented early mowing and that </w:t>
        </w:r>
      </w:ins>
      <w:ins w:id="824" w:author="Steffen Oppel" w:date="2025-01-21T13:53:00Z">
        <w:r w:rsidR="00170544">
          <w:rPr>
            <w:rFonts w:ascii="Times New Roman" w:hAnsi="Times New Roman"/>
          </w:rPr>
          <w:t>female Aquatic Warblers had the opportunity to rai</w:t>
        </w:r>
        <w:r w:rsidR="00664753">
          <w:rPr>
            <w:rFonts w:ascii="Times New Roman" w:hAnsi="Times New Roman"/>
          </w:rPr>
          <w:t>se t</w:t>
        </w:r>
      </w:ins>
      <w:ins w:id="825" w:author="Steffen Oppel" w:date="2025-01-21T13:54:00Z">
        <w:r w:rsidR="00664753">
          <w:rPr>
            <w:rFonts w:ascii="Times New Roman" w:hAnsi="Times New Roman"/>
          </w:rPr>
          <w:t>wo broods per year.</w:t>
        </w:r>
      </w:ins>
    </w:p>
    <w:p w14:paraId="2D0DF3EC" w14:textId="18A0CFAE" w:rsidR="00EF7E99" w:rsidRDefault="00A2714D" w:rsidP="00D83AC5">
      <w:pPr>
        <w:spacing w:after="0" w:line="480" w:lineRule="auto"/>
        <w:jc w:val="both"/>
        <w:rPr>
          <w:ins w:id="826" w:author="Susanne" w:date="2024-12-19T09:28:00Z"/>
          <w:rFonts w:ascii="Times New Roman" w:hAnsi="Times New Roman"/>
        </w:rPr>
      </w:pPr>
      <w:ins w:id="827" w:author="Steffen Oppel" w:date="2025-01-21T13:54:00Z">
        <w:r>
          <w:rPr>
            <w:rFonts w:ascii="Times New Roman" w:hAnsi="Times New Roman"/>
          </w:rPr>
          <w:tab/>
        </w:r>
      </w:ins>
      <w:r w:rsidR="00EF7E99">
        <w:rPr>
          <w:rFonts w:ascii="Times New Roman" w:hAnsi="Times New Roman"/>
        </w:rPr>
        <w:t xml:space="preserve"> </w:t>
      </w:r>
    </w:p>
    <w:p w14:paraId="2D0DF3ED" w14:textId="280054C6" w:rsidR="00EF7E99" w:rsidDel="00A2714D" w:rsidRDefault="00EF7E99" w:rsidP="00483BBE">
      <w:pPr>
        <w:numPr>
          <w:ins w:id="828" w:author="Susanne" w:date="2024-12-19T09:28:00Z"/>
        </w:numPr>
        <w:spacing w:after="0" w:line="480" w:lineRule="auto"/>
        <w:jc w:val="both"/>
        <w:rPr>
          <w:del w:id="829" w:author="Steffen Oppel" w:date="2025-01-21T13:55:00Z"/>
          <w:rFonts w:ascii="Times New Roman" w:hAnsi="Times New Roman"/>
        </w:rPr>
      </w:pPr>
      <w:r>
        <w:rPr>
          <w:rFonts w:ascii="Times New Roman" w:hAnsi="Times New Roman"/>
        </w:rPr>
        <w:lastRenderedPageBreak/>
        <w:t>We identified six potential release sites within the range of the Pomeranian population (Fig. 1)</w:t>
      </w:r>
      <w:ins w:id="830" w:author="Steffen Oppel" w:date="2025-01-21T13:54:00Z">
        <w:r w:rsidR="00A2714D">
          <w:rPr>
            <w:rFonts w:ascii="Times New Roman" w:hAnsi="Times New Roman"/>
          </w:rPr>
          <w:t>, and</w:t>
        </w:r>
      </w:ins>
      <w:del w:id="831" w:author="Steffen Oppel" w:date="2025-01-21T13:54:00Z">
        <w:r w:rsidDel="00A2714D">
          <w:rPr>
            <w:rFonts w:ascii="Times New Roman" w:hAnsi="Times New Roman"/>
          </w:rPr>
          <w:delText xml:space="preserve">. </w:delText>
        </w:r>
      </w:del>
    </w:p>
    <w:p w14:paraId="2D0DF3EE" w14:textId="6E7B5401" w:rsidR="00EF7E99" w:rsidDel="001B0987" w:rsidRDefault="00EF7E99" w:rsidP="00AE585D">
      <w:pPr>
        <w:numPr>
          <w:ins w:id="832" w:author="Susanne" w:date="2025-01-10T14:15:00Z"/>
        </w:numPr>
        <w:spacing w:after="0" w:line="480" w:lineRule="auto"/>
        <w:jc w:val="both"/>
        <w:rPr>
          <w:ins w:id="833" w:author="Susanne" w:date="2025-01-10T14:16:00Z"/>
          <w:del w:id="834" w:author="Steffen Oppel" w:date="2025-01-21T13:57:00Z"/>
          <w:rFonts w:ascii="Times New Roman" w:hAnsi="Times New Roman"/>
        </w:rPr>
      </w:pPr>
      <w:del w:id="835" w:author="Steffen Oppel" w:date="2025-01-21T13:55:00Z">
        <w:r w:rsidDel="00A2714D">
          <w:rPr>
            <w:rFonts w:ascii="Times New Roman" w:hAnsi="Times New Roman"/>
          </w:rPr>
          <w:delText>We</w:delText>
        </w:r>
      </w:del>
      <w:r>
        <w:rPr>
          <w:rFonts w:ascii="Times New Roman" w:hAnsi="Times New Roman"/>
        </w:rPr>
        <w:t xml:space="preserve"> assumed that each release site provides 200 ha of suitable habitat, which </w:t>
      </w:r>
      <w:del w:id="836" w:author="Steffen Oppel" w:date="2025-01-21T13:55:00Z">
        <w:r w:rsidDel="00A2714D">
          <w:rPr>
            <w:rFonts w:ascii="Times New Roman" w:hAnsi="Times New Roman"/>
          </w:rPr>
          <w:delText xml:space="preserve">can </w:delText>
        </w:r>
      </w:del>
      <w:ins w:id="837" w:author="Steffen Oppel" w:date="2025-01-21T13:55:00Z">
        <w:r w:rsidR="00A2714D">
          <w:rPr>
            <w:rFonts w:ascii="Times New Roman" w:hAnsi="Times New Roman"/>
          </w:rPr>
          <w:t>c</w:t>
        </w:r>
        <w:r w:rsidR="00A2714D">
          <w:rPr>
            <w:rFonts w:ascii="Times New Roman" w:hAnsi="Times New Roman"/>
          </w:rPr>
          <w:t>ould</w:t>
        </w:r>
        <w:r w:rsidR="00A2714D">
          <w:rPr>
            <w:rFonts w:ascii="Times New Roman" w:hAnsi="Times New Roman"/>
          </w:rPr>
          <w:t xml:space="preserve"> </w:t>
        </w:r>
      </w:ins>
      <w:r>
        <w:rPr>
          <w:rFonts w:ascii="Times New Roman" w:hAnsi="Times New Roman"/>
        </w:rPr>
        <w:t xml:space="preserve">be increased to 400 ha by habitat restoration. </w:t>
      </w:r>
      <w:del w:id="838" w:author="Steffen Oppel" w:date="2025-01-21T13:55:00Z">
        <w:r w:rsidDel="00A2714D">
          <w:rPr>
            <w:rFonts w:ascii="Times New Roman" w:hAnsi="Times New Roman"/>
          </w:rPr>
          <w:delText xml:space="preserve">Increase in available habitat will result in an increase in carrying capacity for each release site. </w:delText>
        </w:r>
      </w:del>
      <w:ins w:id="839" w:author="Steffen Oppel" w:date="2025-01-21T13:55:00Z">
        <w:r w:rsidR="00A2714D">
          <w:rPr>
            <w:rFonts w:ascii="Times New Roman" w:hAnsi="Times New Roman"/>
          </w:rPr>
          <w:t xml:space="preserve">We therefore explored </w:t>
        </w:r>
        <w:r w:rsidR="0050627A">
          <w:rPr>
            <w:rFonts w:ascii="Times New Roman" w:hAnsi="Times New Roman"/>
          </w:rPr>
          <w:t>four different scenarios of habitat availabilit</w:t>
        </w:r>
      </w:ins>
      <w:ins w:id="840" w:author="Steffen Oppel" w:date="2025-01-21T13:56:00Z">
        <w:r w:rsidR="0050627A">
          <w:rPr>
            <w:rFonts w:ascii="Times New Roman" w:hAnsi="Times New Roman"/>
          </w:rPr>
          <w:t xml:space="preserve">y, namely one or six release sites, either with or without habitat restoration, resulting in </w:t>
        </w:r>
        <w:r w:rsidR="001B0987">
          <w:rPr>
            <w:rFonts w:ascii="Times New Roman" w:hAnsi="Times New Roman"/>
          </w:rPr>
          <w:t>available habitat of 200</w:t>
        </w:r>
      </w:ins>
      <w:ins w:id="841" w:author="Steffen Oppel" w:date="2025-01-21T13:59:00Z">
        <w:r w:rsidR="00883AF5">
          <w:rPr>
            <w:rFonts w:ascii="Times New Roman" w:hAnsi="Times New Roman"/>
          </w:rPr>
          <w:t>, 400, 1200</w:t>
        </w:r>
        <w:r w:rsidR="005B49AC">
          <w:rPr>
            <w:rFonts w:ascii="Times New Roman" w:hAnsi="Times New Roman"/>
          </w:rPr>
          <w:t xml:space="preserve"> or</w:t>
        </w:r>
      </w:ins>
      <w:ins w:id="842" w:author="Steffen Oppel" w:date="2025-01-21T13:56:00Z">
        <w:r w:rsidR="001B0987">
          <w:rPr>
            <w:rFonts w:ascii="Times New Roman" w:hAnsi="Times New Roman"/>
          </w:rPr>
          <w:t xml:space="preserve"> 2400 ha</w:t>
        </w:r>
      </w:ins>
      <w:ins w:id="843" w:author="Steffen Oppel" w:date="2025-01-21T13:58:00Z">
        <w:r w:rsidR="001A32D4">
          <w:rPr>
            <w:rFonts w:ascii="Times New Roman" w:hAnsi="Times New Roman"/>
          </w:rPr>
          <w:t xml:space="preserve">. </w:t>
        </w:r>
      </w:ins>
      <w:ins w:id="844" w:author="Steffen Oppel" w:date="2025-01-21T13:59:00Z">
        <w:r w:rsidR="005B49AC">
          <w:rPr>
            <w:rFonts w:ascii="Times New Roman" w:hAnsi="Times New Roman"/>
          </w:rPr>
          <w:t xml:space="preserve">This available habitat corresponded to assumed carrying capacities </w:t>
        </w:r>
      </w:ins>
      <w:ins w:id="845" w:author="Steffen Oppel" w:date="2025-01-21T14:00:00Z">
        <w:r w:rsidR="005B49AC">
          <w:rPr>
            <w:rFonts w:ascii="Times New Roman" w:hAnsi="Times New Roman"/>
          </w:rPr>
          <w:t>of 24,</w:t>
        </w:r>
        <w:r w:rsidR="00AE585D">
          <w:rPr>
            <w:rFonts w:ascii="Times New Roman" w:hAnsi="Times New Roman"/>
          </w:rPr>
          <w:t xml:space="preserve"> 48, </w:t>
        </w:r>
        <w:r w:rsidR="00DD364D">
          <w:rPr>
            <w:rFonts w:ascii="Times New Roman" w:hAnsi="Times New Roman"/>
          </w:rPr>
          <w:t xml:space="preserve">144, </w:t>
        </w:r>
      </w:ins>
      <w:ins w:id="846" w:author="Steffen Oppel" w:date="2025-01-21T14:01:00Z">
        <w:r w:rsidR="00DD364D">
          <w:rPr>
            <w:rFonts w:ascii="Times New Roman" w:hAnsi="Times New Roman"/>
          </w:rPr>
          <w:t xml:space="preserve">or </w:t>
        </w:r>
      </w:ins>
      <w:ins w:id="847" w:author="Steffen Oppel" w:date="2025-01-21T14:00:00Z">
        <w:r w:rsidR="00AE585D">
          <w:rPr>
            <w:rFonts w:ascii="Times New Roman" w:hAnsi="Times New Roman"/>
          </w:rPr>
          <w:t>288 adult females</w:t>
        </w:r>
      </w:ins>
      <w:ins w:id="848" w:author="Steffen Oppel" w:date="2025-01-21T14:01:00Z">
        <w:r w:rsidR="00DD364D">
          <w:rPr>
            <w:rFonts w:ascii="Times New Roman" w:hAnsi="Times New Roman"/>
          </w:rPr>
          <w:t>, respectively</w:t>
        </w:r>
      </w:ins>
      <w:ins w:id="849" w:author="Steffen Oppel" w:date="2025-01-21T14:00:00Z">
        <w:r w:rsidR="00AE585D">
          <w:rPr>
            <w:rFonts w:ascii="Times New Roman" w:hAnsi="Times New Roman"/>
          </w:rPr>
          <w:t>.</w:t>
        </w:r>
      </w:ins>
      <w:ins w:id="850" w:author="Steffen Oppel" w:date="2025-01-21T14:01:00Z">
        <w:r w:rsidR="00DD364D">
          <w:rPr>
            <w:rFonts w:ascii="Times New Roman" w:hAnsi="Times New Roman"/>
          </w:rPr>
          <w:t xml:space="preserve"> Combining those four habitat </w:t>
        </w:r>
        <w:r w:rsidR="00B051B5">
          <w:rPr>
            <w:rFonts w:ascii="Times New Roman" w:hAnsi="Times New Roman"/>
          </w:rPr>
          <w:t>availabilities with the three reinfo</w:t>
        </w:r>
      </w:ins>
      <w:ins w:id="851" w:author="Steffen Oppel" w:date="2025-01-21T14:02:00Z">
        <w:r w:rsidR="00B051B5">
          <w:rPr>
            <w:rFonts w:ascii="Times New Roman" w:hAnsi="Times New Roman"/>
          </w:rPr>
          <w:t>rcement duration</w:t>
        </w:r>
      </w:ins>
      <w:ins w:id="852" w:author="Steffen Oppel" w:date="2025-01-21T14:04:00Z">
        <w:r w:rsidR="00E81256">
          <w:rPr>
            <w:rFonts w:ascii="Times New Roman" w:hAnsi="Times New Roman"/>
          </w:rPr>
          <w:t>s</w:t>
        </w:r>
      </w:ins>
      <w:ins w:id="853" w:author="Steffen Oppel" w:date="2025-01-21T14:02:00Z">
        <w:r w:rsidR="00B051B5">
          <w:rPr>
            <w:rFonts w:ascii="Times New Roman" w:hAnsi="Times New Roman"/>
          </w:rPr>
          <w:t xml:space="preserve"> resulted in a total of 12 future scenarios</w:t>
        </w:r>
      </w:ins>
      <w:ins w:id="854" w:author="Steffen Oppel" w:date="2025-01-21T14:04:00Z">
        <w:r w:rsidR="00E81256">
          <w:rPr>
            <w:rFonts w:ascii="Times New Roman" w:hAnsi="Times New Roman"/>
          </w:rPr>
          <w:t xml:space="preserve"> where habitat was constrained and six scenarios</w:t>
        </w:r>
        <w:r w:rsidR="00C67D02">
          <w:rPr>
            <w:rFonts w:ascii="Times New Roman" w:hAnsi="Times New Roman"/>
          </w:rPr>
          <w:t xml:space="preserve"> (described above) where habitat was unconstrained.</w:t>
        </w:r>
      </w:ins>
      <w:ins w:id="855" w:author="Steffen Oppel" w:date="2025-01-21T14:06:00Z">
        <w:r w:rsidR="00770AFD">
          <w:rPr>
            <w:rFonts w:ascii="Times New Roman" w:hAnsi="Times New Roman"/>
          </w:rPr>
          <w:t xml:space="preserve"> All of these 18</w:t>
        </w:r>
      </w:ins>
      <w:ins w:id="856" w:author="Steffen Oppel" w:date="2025-01-21T14:07:00Z">
        <w:r w:rsidR="00770AFD">
          <w:rPr>
            <w:rFonts w:ascii="Times New Roman" w:hAnsi="Times New Roman"/>
          </w:rPr>
          <w:t xml:space="preserve"> scenarios were </w:t>
        </w:r>
        <w:r w:rsidR="008E65D4">
          <w:rPr>
            <w:rFonts w:ascii="Times New Roman" w:hAnsi="Times New Roman"/>
          </w:rPr>
          <w:t>projected either with constant survival probability or an improved survival of 5% for both adults and juveniles to reflect ongoing conservation efforts on breeding grounds and alon</w:t>
        </w:r>
      </w:ins>
      <w:ins w:id="857" w:author="Steffen Oppel" w:date="2025-01-21T14:08:00Z">
        <w:r w:rsidR="008E65D4">
          <w:rPr>
            <w:rFonts w:ascii="Times New Roman" w:hAnsi="Times New Roman"/>
          </w:rPr>
          <w:t>g the flyway</w:t>
        </w:r>
        <w:r w:rsidR="00054432">
          <w:rPr>
            <w:rFonts w:ascii="Times New Roman" w:hAnsi="Times New Roman"/>
          </w:rPr>
          <w:t>.</w:t>
        </w:r>
      </w:ins>
    </w:p>
    <w:p w14:paraId="2D0DF3EF" w14:textId="376FFFB0" w:rsidR="00EF7E99" w:rsidRDefault="00EF7E99" w:rsidP="00AE585D">
      <w:pPr>
        <w:numPr>
          <w:ins w:id="858" w:author="Susanne" w:date="2025-01-10T14:15:00Z"/>
        </w:numPr>
        <w:spacing w:after="0" w:line="480" w:lineRule="auto"/>
        <w:jc w:val="both"/>
        <w:rPr>
          <w:ins w:id="859" w:author="Susanne" w:date="2025-01-10T14:15:00Z"/>
          <w:rFonts w:ascii="Times New Roman" w:hAnsi="Times New Roman"/>
        </w:rPr>
      </w:pPr>
      <w:ins w:id="860" w:author="Susanne" w:date="2025-01-10T14:15:00Z">
        <w:del w:id="861" w:author="Steffen Oppel" w:date="2025-01-21T13:57:00Z">
          <w:r w:rsidDel="001B0987">
            <w:rPr>
              <w:rFonts w:ascii="Times New Roman" w:hAnsi="Times New Roman"/>
            </w:rPr>
            <w:delText xml:space="preserve">Increase of habitat: 200 ha for single release site, more sites, up to six = 1200 ha; plus habitat restoration, increase to 400 ha for single release site -&gt; up to 2400 ha – &gt; variation in </w:delText>
          </w:r>
        </w:del>
        <w:del w:id="862" w:author="Steffen Oppel" w:date="2025-01-21T14:00:00Z">
          <w:r w:rsidDel="00AE585D">
            <w:rPr>
              <w:rFonts w:ascii="Times New Roman" w:hAnsi="Times New Roman"/>
            </w:rPr>
            <w:delText>carrying capacity K = 54-643</w:delText>
          </w:r>
        </w:del>
      </w:ins>
      <w:ins w:id="863" w:author="Susanne" w:date="2025-01-10T14:16:00Z">
        <w:del w:id="864" w:author="Steffen Oppel" w:date="2025-01-21T14:00:00Z">
          <w:r w:rsidDel="00AE585D">
            <w:rPr>
              <w:rFonts w:ascii="Times New Roman" w:hAnsi="Times New Roman"/>
            </w:rPr>
            <w:delText xml:space="preserve"> </w:delText>
          </w:r>
        </w:del>
        <w:del w:id="865" w:author="Steffen Oppel" w:date="2025-01-21T13:57:00Z">
          <w:r w:rsidDel="001B0987">
            <w:rPr>
              <w:rFonts w:ascii="Times New Roman" w:hAnsi="Times New Roman"/>
            </w:rPr>
            <w:delText>population</w:delText>
          </w:r>
        </w:del>
      </w:ins>
      <w:ins w:id="866" w:author="Susanne" w:date="2025-01-10T14:15:00Z">
        <w:del w:id="867" w:author="Steffen Oppel" w:date="2025-01-21T13:57:00Z">
          <w:r w:rsidDel="001B0987">
            <w:rPr>
              <w:rFonts w:ascii="Times New Roman" w:hAnsi="Times New Roman"/>
            </w:rPr>
            <w:delText xml:space="preserve">= 30-360 sM and </w:delText>
          </w:r>
        </w:del>
        <w:del w:id="868" w:author="Steffen Oppel" w:date="2025-01-21T14:00:00Z">
          <w:r w:rsidRPr="009E2F35" w:rsidDel="00AE585D">
            <w:rPr>
              <w:rFonts w:ascii="Times New Roman" w:hAnsi="Times New Roman"/>
            </w:rPr>
            <w:delText xml:space="preserve">24-288 </w:delText>
          </w:r>
        </w:del>
        <w:del w:id="869" w:author="Steffen Oppel" w:date="2025-01-21T13:57:00Z">
          <w:r w:rsidRPr="009E2F35" w:rsidDel="001B0987">
            <w:rPr>
              <w:rFonts w:ascii="Times New Roman" w:hAnsi="Times New Roman"/>
            </w:rPr>
            <w:delText>F</w:delText>
          </w:r>
        </w:del>
      </w:ins>
    </w:p>
    <w:p w14:paraId="2D0DF3F0" w14:textId="77777777" w:rsidR="00EF7E99" w:rsidRDefault="00EF7E99" w:rsidP="00C24595">
      <w:pPr>
        <w:spacing w:after="0" w:line="480" w:lineRule="auto"/>
        <w:rPr>
          <w:rFonts w:ascii="Times New Roman" w:hAnsi="Times New Roman"/>
          <w:b/>
        </w:rPr>
      </w:pPr>
    </w:p>
    <w:p w14:paraId="1C6E6955" w14:textId="7668FE27" w:rsidR="0053682C" w:rsidRPr="009E49D6" w:rsidRDefault="00EF7E99" w:rsidP="0053682C">
      <w:pPr>
        <w:pStyle w:val="HTMLPreformatted"/>
        <w:spacing w:line="360" w:lineRule="auto"/>
        <w:rPr>
          <w:ins w:id="870" w:author="Steffen Oppel" w:date="2025-01-21T11:47:00Z"/>
          <w:rFonts w:ascii="Times New Roman" w:hAnsi="Times New Roman"/>
          <w:sz w:val="24"/>
          <w:szCs w:val="24"/>
          <w:lang w:val="en-US"/>
        </w:rPr>
      </w:pPr>
      <w:del w:id="871" w:author="Steffen Oppel" w:date="2025-01-21T14:04:00Z">
        <w:r w:rsidDel="00C67D02">
          <w:rPr>
            <w:rFonts w:ascii="Times New Roman" w:hAnsi="Times New Roman"/>
          </w:rPr>
          <w:delText>All figures were created using ggplot2 (</w:delText>
        </w:r>
        <w:r w:rsidDel="00C67D02">
          <w:rPr>
            <w:rFonts w:ascii="Times New Roman" w:hAnsi="Times New Roman"/>
            <w:b/>
          </w:rPr>
          <w:delText>Wickham, 2016</w:delText>
        </w:r>
        <w:r w:rsidDel="00C67D02">
          <w:rPr>
            <w:rFonts w:ascii="Times New Roman" w:hAnsi="Times New Roman"/>
          </w:rPr>
          <w:delText xml:space="preserve">) implemented in R (Version 4.0.0, </w:delText>
        </w:r>
        <w:r w:rsidDel="00C67D02">
          <w:rPr>
            <w:rFonts w:ascii="Times New Roman" w:hAnsi="Times New Roman"/>
            <w:b/>
          </w:rPr>
          <w:delText>R Core Team, 2024</w:delText>
        </w:r>
        <w:r w:rsidDel="00C67D02">
          <w:rPr>
            <w:rFonts w:ascii="Times New Roman" w:hAnsi="Times New Roman"/>
          </w:rPr>
          <w:delText>).</w:delText>
        </w:r>
      </w:del>
      <w:ins w:id="872" w:author="Jaume Badia" w:date="2025-01-16T10:38:00Z">
        <w:del w:id="873" w:author="Steffen Oppel" w:date="2025-01-21T11:41:00Z">
          <w:r w:rsidR="00000E16" w:rsidDel="00E631CC">
            <w:rPr>
              <w:rFonts w:ascii="Times New Roman" w:hAnsi="Times New Roman"/>
            </w:rPr>
            <w:delText xml:space="preserve"> All analyses were performed using </w:delText>
          </w:r>
          <w:r w:rsidR="00AD171E" w:rsidDel="00E631CC">
            <w:rPr>
              <w:rFonts w:ascii="Times New Roman" w:hAnsi="Times New Roman"/>
            </w:rPr>
            <w:delText>the MCMC inference package JAGS (</w:delText>
          </w:r>
          <w:commentRangeStart w:id="874"/>
          <w:r w:rsidR="00AD171E" w:rsidDel="00E631CC">
            <w:rPr>
              <w:rFonts w:ascii="Times New Roman" w:hAnsi="Times New Roman"/>
            </w:rPr>
            <w:delText>Pl</w:delText>
          </w:r>
        </w:del>
      </w:ins>
      <w:ins w:id="875" w:author="Jaume Badia" w:date="2025-01-16T10:40:00Z">
        <w:del w:id="876" w:author="Steffen Oppel" w:date="2025-01-21T11:41:00Z">
          <w:r w:rsidR="00B42B22" w:rsidDel="00E631CC">
            <w:rPr>
              <w:rFonts w:ascii="Times New Roman" w:hAnsi="Times New Roman"/>
            </w:rPr>
            <w:delText>ummer, 2017</w:delText>
          </w:r>
          <w:commentRangeEnd w:id="874"/>
          <w:r w:rsidR="00B42B22" w:rsidDel="00E631CC">
            <w:rPr>
              <w:rStyle w:val="CommentReference"/>
            </w:rPr>
            <w:commentReference w:id="874"/>
          </w:r>
        </w:del>
      </w:ins>
      <w:ins w:id="877" w:author="Jaume Badia" w:date="2025-01-16T10:38:00Z">
        <w:del w:id="878" w:author="Steffen Oppel" w:date="2025-01-21T11:41:00Z">
          <w:r w:rsidR="00AD171E" w:rsidDel="00E631CC">
            <w:rPr>
              <w:rFonts w:ascii="Times New Roman" w:hAnsi="Times New Roman"/>
            </w:rPr>
            <w:delText>)</w:delText>
          </w:r>
        </w:del>
      </w:ins>
      <w:ins w:id="879" w:author="Steffen Oppel" w:date="2025-01-21T11:47:00Z">
        <w:r w:rsidR="0053682C">
          <w:rPr>
            <w:rFonts w:ascii="Times New Roman" w:hAnsi="Times New Roman"/>
            <w:sz w:val="24"/>
            <w:szCs w:val="24"/>
            <w:lang w:val="en-GB"/>
          </w:rPr>
          <w:t xml:space="preserve">To examine </w:t>
        </w:r>
      </w:ins>
      <w:ins w:id="880" w:author="Steffen Oppel" w:date="2025-01-21T14:05:00Z">
        <w:r w:rsidR="00C67D02">
          <w:rPr>
            <w:rFonts w:ascii="Times New Roman" w:hAnsi="Times New Roman"/>
            <w:sz w:val="24"/>
            <w:szCs w:val="24"/>
            <w:lang w:val="en-GB"/>
          </w:rPr>
          <w:t xml:space="preserve">which </w:t>
        </w:r>
      </w:ins>
      <w:ins w:id="881" w:author="Steffen Oppel" w:date="2025-01-21T14:09:00Z">
        <w:r w:rsidR="00EA5267">
          <w:rPr>
            <w:rFonts w:ascii="Times New Roman" w:hAnsi="Times New Roman"/>
            <w:sz w:val="24"/>
            <w:szCs w:val="24"/>
            <w:lang w:val="en-GB"/>
          </w:rPr>
          <w:t xml:space="preserve">of the 36 </w:t>
        </w:r>
      </w:ins>
      <w:ins w:id="882" w:author="Steffen Oppel" w:date="2025-01-21T14:05:00Z">
        <w:r w:rsidR="00C67D02">
          <w:rPr>
            <w:rFonts w:ascii="Times New Roman" w:hAnsi="Times New Roman"/>
            <w:sz w:val="24"/>
            <w:szCs w:val="24"/>
            <w:lang w:val="en-GB"/>
          </w:rPr>
          <w:t>combination</w:t>
        </w:r>
      </w:ins>
      <w:ins w:id="883" w:author="Steffen Oppel" w:date="2025-01-21T14:09:00Z">
        <w:r w:rsidR="00EA5267">
          <w:rPr>
            <w:rFonts w:ascii="Times New Roman" w:hAnsi="Times New Roman"/>
            <w:sz w:val="24"/>
            <w:szCs w:val="24"/>
            <w:lang w:val="en-GB"/>
          </w:rPr>
          <w:t>s</w:t>
        </w:r>
      </w:ins>
      <w:ins w:id="884" w:author="Steffen Oppel" w:date="2025-01-21T14:05:00Z">
        <w:r w:rsidR="00C67D02">
          <w:rPr>
            <w:rFonts w:ascii="Times New Roman" w:hAnsi="Times New Roman"/>
            <w:sz w:val="24"/>
            <w:szCs w:val="24"/>
            <w:lang w:val="en-GB"/>
          </w:rPr>
          <w:t xml:space="preserve"> of reinforcement </w:t>
        </w:r>
      </w:ins>
      <w:ins w:id="885" w:author="Steffen Oppel" w:date="2025-01-21T14:09:00Z">
        <w:r w:rsidR="00EA5267">
          <w:rPr>
            <w:rFonts w:ascii="Times New Roman" w:hAnsi="Times New Roman"/>
            <w:sz w:val="24"/>
            <w:szCs w:val="24"/>
            <w:lang w:val="en-GB"/>
          </w:rPr>
          <w:t>and management</w:t>
        </w:r>
      </w:ins>
      <w:ins w:id="886" w:author="Steffen Oppel" w:date="2025-01-21T11:47:00Z">
        <w:r w:rsidR="0053682C">
          <w:rPr>
            <w:rFonts w:ascii="Times New Roman" w:hAnsi="Times New Roman"/>
            <w:sz w:val="24"/>
            <w:szCs w:val="24"/>
            <w:lang w:val="en-GB"/>
          </w:rPr>
          <w:t xml:space="preserve"> would result in a stable or increasing population trend, we projected the population size estimated by the integrated population model </w:t>
        </w:r>
      </w:ins>
      <w:ins w:id="887" w:author="Steffen Oppel" w:date="2025-01-21T13:47:00Z">
        <w:r w:rsidR="005242D1">
          <w:rPr>
            <w:rFonts w:ascii="Times New Roman" w:hAnsi="Times New Roman"/>
            <w:sz w:val="24"/>
            <w:szCs w:val="24"/>
            <w:lang w:val="en-GB"/>
          </w:rPr>
          <w:t>2</w:t>
        </w:r>
      </w:ins>
      <w:ins w:id="888" w:author="Steffen Oppel" w:date="2025-01-21T11:47:00Z">
        <w:r w:rsidR="0053682C">
          <w:rPr>
            <w:rFonts w:ascii="Times New Roman" w:hAnsi="Times New Roman"/>
            <w:sz w:val="24"/>
            <w:szCs w:val="24"/>
            <w:lang w:val="en-GB"/>
          </w:rPr>
          <w:t xml:space="preserve">0 years into the future while accounting for the uncertainty in demographic parameters </w:t>
        </w:r>
        <w:r w:rsidR="0053682C">
          <w:rPr>
            <w:rFonts w:ascii="Times New Roman" w:hAnsi="Times New Roman"/>
            <w:sz w:val="24"/>
            <w:szCs w:val="24"/>
            <w:lang w:val="en-GB"/>
          </w:rPr>
          <w:fldChar w:fldCharType="begin">
            <w:fldData xml:space="preserve">PEVuZE5vdGU+PENpdGU+PEF1dGhvcj5Lw6lyeTwvQXV0aG9yPjxZZWFyPjIwMTI8L1llYXI+PFJl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</w:fldData>
          </w:fldChar>
        </w:r>
        <w:r w:rsidR="0053682C">
          <w:rPr>
            <w:rFonts w:ascii="Times New Roman" w:hAnsi="Times New Roman"/>
            <w:sz w:val="24"/>
            <w:szCs w:val="24"/>
            <w:lang w:val="en-GB"/>
          </w:rPr>
          <w:instrText xml:space="preserve"> ADDIN EN.CITE </w:instrText>
        </w:r>
        <w:r w:rsidR="0053682C">
          <w:rPr>
            <w:rFonts w:ascii="Times New Roman" w:hAnsi="Times New Roman"/>
            <w:sz w:val="24"/>
            <w:szCs w:val="24"/>
            <w:lang w:val="en-GB"/>
          </w:rPr>
          <w:fldChar w:fldCharType="begin">
            <w:fldData xml:space="preserve">PEVuZE5vdGU+PENpdGU+PEF1dGhvcj5Lw6lyeTwvQXV0aG9yPjxZZWFyPjIwMTI8L1llYXI+PFJl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</w:fldData>
          </w:fldChar>
        </w:r>
        <w:r w:rsidR="0053682C">
          <w:rPr>
            <w:rFonts w:ascii="Times New Roman" w:hAnsi="Times New Roman"/>
            <w:sz w:val="24"/>
            <w:szCs w:val="24"/>
            <w:lang w:val="en-GB"/>
          </w:rPr>
          <w:instrText xml:space="preserve"> ADDIN EN.CITE.DATA </w:instrText>
        </w:r>
        <w:r w:rsidR="0053682C">
          <w:rPr>
            <w:rFonts w:ascii="Times New Roman" w:hAnsi="Times New Roman"/>
            <w:sz w:val="24"/>
            <w:szCs w:val="24"/>
            <w:lang w:val="en-GB"/>
          </w:rPr>
        </w:r>
        <w:r w:rsidR="0053682C">
          <w:rPr>
            <w:rFonts w:ascii="Times New Roman" w:hAnsi="Times New Roman"/>
            <w:sz w:val="24"/>
            <w:szCs w:val="24"/>
            <w:lang w:val="en-GB"/>
          </w:rPr>
          <w:fldChar w:fldCharType="end"/>
        </w:r>
        <w:r w:rsidR="0053682C">
          <w:rPr>
            <w:rFonts w:ascii="Times New Roman" w:hAnsi="Times New Roman"/>
            <w:sz w:val="24"/>
            <w:szCs w:val="24"/>
            <w:lang w:val="en-GB"/>
          </w:rPr>
        </w:r>
        <w:r w:rsidR="0053682C">
          <w:rPr>
            <w:rFonts w:ascii="Times New Roman" w:hAnsi="Times New Roman"/>
            <w:sz w:val="24"/>
            <w:szCs w:val="24"/>
            <w:lang w:val="en-GB"/>
          </w:rPr>
          <w:fldChar w:fldCharType="separate"/>
        </w:r>
        <w:r w:rsidR="0053682C">
          <w:rPr>
            <w:rFonts w:ascii="Times New Roman" w:hAnsi="Times New Roman"/>
            <w:noProof/>
            <w:sz w:val="24"/>
            <w:szCs w:val="24"/>
            <w:lang w:val="en-GB"/>
          </w:rPr>
          <w:t>(</w:t>
        </w:r>
        <w:r w:rsidR="0053682C">
          <w:fldChar w:fldCharType="begin"/>
        </w:r>
        <w:r w:rsidR="0053682C">
          <w:instrText>HYPERLINK \l "_ENREF_66" \o "Schaub, 2011 #3871"</w:instrText>
        </w:r>
        <w:r w:rsidR="0053682C">
          <w:fldChar w:fldCharType="separate"/>
        </w:r>
        <w:r w:rsidR="0053682C">
          <w:rPr>
            <w:rFonts w:ascii="Times New Roman" w:hAnsi="Times New Roman"/>
            <w:noProof/>
            <w:sz w:val="24"/>
            <w:szCs w:val="24"/>
            <w:lang w:val="en-GB"/>
          </w:rPr>
          <w:t>Schaub &amp; Abadi 2011</w:t>
        </w:r>
        <w:r w:rsidR="0053682C">
          <w:fldChar w:fldCharType="end"/>
        </w:r>
        <w:r w:rsidR="0053682C">
          <w:rPr>
            <w:rFonts w:ascii="Times New Roman" w:hAnsi="Times New Roman"/>
            <w:noProof/>
            <w:sz w:val="24"/>
            <w:szCs w:val="24"/>
            <w:lang w:val="en-GB"/>
          </w:rPr>
          <w:t xml:space="preserve">; </w:t>
        </w:r>
        <w:r w:rsidR="0053682C">
          <w:fldChar w:fldCharType="begin"/>
        </w:r>
        <w:r w:rsidR="0053682C">
          <w:instrText>HYPERLINK \l "_ENREF_37" \o "Kéry, 2012 #3705"</w:instrText>
        </w:r>
        <w:r w:rsidR="0053682C">
          <w:fldChar w:fldCharType="separate"/>
        </w:r>
        <w:r w:rsidR="0053682C">
          <w:rPr>
            <w:rFonts w:ascii="Times New Roman" w:hAnsi="Times New Roman"/>
            <w:noProof/>
            <w:sz w:val="24"/>
            <w:szCs w:val="24"/>
            <w:lang w:val="en-GB"/>
          </w:rPr>
          <w:t>Kéry &amp; Schaub 2012</w:t>
        </w:r>
        <w:r w:rsidR="0053682C">
          <w:fldChar w:fldCharType="end"/>
        </w:r>
        <w:r w:rsidR="0053682C">
          <w:rPr>
            <w:rFonts w:ascii="Times New Roman" w:hAnsi="Times New Roman"/>
            <w:noProof/>
            <w:sz w:val="24"/>
            <w:szCs w:val="24"/>
            <w:lang w:val="en-GB"/>
          </w:rPr>
          <w:t xml:space="preserve">; </w:t>
        </w:r>
        <w:r w:rsidR="0053682C">
          <w:fldChar w:fldCharType="begin"/>
        </w:r>
        <w:r w:rsidR="0053682C">
          <w:instrText>HYPERLINK \l "_ENREF_52" \o "Oppel, 2014 #2927"</w:instrText>
        </w:r>
        <w:r w:rsidR="0053682C">
          <w:fldChar w:fldCharType="separate"/>
        </w:r>
        <w:r w:rsidR="0053682C">
          <w:rPr>
            <w:rFonts w:ascii="Times New Roman" w:hAnsi="Times New Roman"/>
            <w:noProof/>
            <w:sz w:val="24"/>
            <w:szCs w:val="24"/>
            <w:lang w:val="en-GB"/>
          </w:rPr>
          <w:t>Oppel</w:t>
        </w:r>
        <w:r w:rsidR="0053682C" w:rsidRPr="00E05873">
          <w:rPr>
            <w:rFonts w:ascii="Times New Roman" w:hAnsi="Times New Roman"/>
            <w:i/>
            <w:noProof/>
            <w:sz w:val="24"/>
            <w:szCs w:val="24"/>
            <w:lang w:val="en-GB"/>
          </w:rPr>
          <w:t xml:space="preserve"> et al.</w:t>
        </w:r>
        <w:r w:rsidR="0053682C">
          <w:rPr>
            <w:rFonts w:ascii="Times New Roman" w:hAnsi="Times New Roman"/>
            <w:noProof/>
            <w:sz w:val="24"/>
            <w:szCs w:val="24"/>
            <w:lang w:val="en-GB"/>
          </w:rPr>
          <w:t xml:space="preserve"> 20</w:t>
        </w:r>
      </w:ins>
      <w:ins w:id="889" w:author="Steffen Oppel" w:date="2025-01-21T14:09:00Z">
        <w:r w:rsidR="00EA5267">
          <w:rPr>
            <w:rFonts w:ascii="Times New Roman" w:hAnsi="Times New Roman"/>
            <w:noProof/>
            <w:sz w:val="24"/>
            <w:szCs w:val="24"/>
            <w:lang w:val="en-GB"/>
          </w:rPr>
          <w:t>22</w:t>
        </w:r>
      </w:ins>
      <w:ins w:id="890" w:author="Steffen Oppel" w:date="2025-01-21T11:47:00Z">
        <w:r w:rsidR="0053682C">
          <w:fldChar w:fldCharType="end"/>
        </w:r>
        <w:r w:rsidR="0053682C">
          <w:rPr>
            <w:rFonts w:ascii="Times New Roman" w:hAnsi="Times New Roman"/>
            <w:noProof/>
            <w:sz w:val="24"/>
            <w:szCs w:val="24"/>
            <w:lang w:val="en-GB"/>
          </w:rPr>
          <w:t>)</w:t>
        </w:r>
        <w:r w:rsidR="0053682C">
          <w:rPr>
            <w:rFonts w:ascii="Times New Roman" w:hAnsi="Times New Roman"/>
            <w:sz w:val="24"/>
            <w:szCs w:val="24"/>
            <w:lang w:val="en-GB"/>
          </w:rPr>
          <w:fldChar w:fldCharType="end"/>
        </w:r>
        <w:r w:rsidR="0053682C">
          <w:rPr>
            <w:rFonts w:ascii="Times New Roman" w:hAnsi="Times New Roman"/>
            <w:sz w:val="24"/>
            <w:szCs w:val="24"/>
            <w:lang w:val="en-GB"/>
          </w:rPr>
          <w:t xml:space="preserve">. </w:t>
        </w:r>
        <w:r w:rsidR="0053682C">
          <w:rPr>
            <w:rFonts w:ascii="Times New Roman" w:hAnsi="Times New Roman"/>
            <w:sz w:val="24"/>
            <w:szCs w:val="24"/>
            <w:lang w:val="en-US"/>
          </w:rPr>
          <w:t>For each scenario of reinforcement and survival improvement - including a ‘do nothing’ scenario of no reinforcement and no survival improvement - we calculated the future population growth rate as the geometric mean population growth rate from 20</w:t>
        </w:r>
      </w:ins>
      <w:ins w:id="891" w:author="Steffen Oppel" w:date="2025-01-21T13:26:00Z">
        <w:r w:rsidR="00AD4861">
          <w:rPr>
            <w:rFonts w:ascii="Times New Roman" w:hAnsi="Times New Roman"/>
            <w:sz w:val="24"/>
            <w:szCs w:val="24"/>
            <w:lang w:val="en-US"/>
          </w:rPr>
          <w:t>23</w:t>
        </w:r>
      </w:ins>
      <w:ins w:id="892" w:author="Steffen Oppel" w:date="2025-01-21T11:47:00Z">
        <w:r w:rsidR="0053682C">
          <w:rPr>
            <w:rFonts w:ascii="Times New Roman" w:hAnsi="Times New Roman"/>
            <w:sz w:val="24"/>
            <w:szCs w:val="24"/>
            <w:lang w:val="en-US"/>
          </w:rPr>
          <w:t xml:space="preserve"> – 20</w:t>
        </w:r>
      </w:ins>
      <w:ins w:id="893" w:author="Steffen Oppel" w:date="2025-01-21T13:27:00Z">
        <w:r w:rsidR="00AD4861">
          <w:rPr>
            <w:rFonts w:ascii="Times New Roman" w:hAnsi="Times New Roman"/>
            <w:sz w:val="24"/>
            <w:szCs w:val="24"/>
            <w:lang w:val="en-US"/>
          </w:rPr>
          <w:t>43</w:t>
        </w:r>
      </w:ins>
      <w:ins w:id="894" w:author="Steffen Oppel" w:date="2025-01-21T11:47:00Z">
        <w:r w:rsidR="0053682C">
          <w:rPr>
            <w:rFonts w:ascii="Times New Roman" w:hAnsi="Times New Roman"/>
            <w:sz w:val="24"/>
            <w:szCs w:val="24"/>
            <w:lang w:val="en-US"/>
          </w:rPr>
          <w:t xml:space="preserve">. We present this population growth rate to assess at which </w:t>
        </w:r>
        <w:r w:rsidR="0053682C">
          <w:rPr>
            <w:rFonts w:ascii="Times New Roman" w:hAnsi="Times New Roman"/>
            <w:sz w:val="24"/>
            <w:szCs w:val="24"/>
            <w:lang w:val="en-US"/>
          </w:rPr>
          <w:lastRenderedPageBreak/>
          <w:t>combination of reinforcement and survival improvement the population would stabilize (growth rate ≥ 1). We also present the probability of extinction calculated as the proportion of population simulations under each scenario where the total number of birds of breeding age was &lt;2 in the year 20</w:t>
        </w:r>
      </w:ins>
      <w:ins w:id="895" w:author="Steffen Oppel" w:date="2025-01-21T13:27:00Z">
        <w:r w:rsidR="00AD4861">
          <w:rPr>
            <w:rFonts w:ascii="Times New Roman" w:hAnsi="Times New Roman"/>
            <w:sz w:val="24"/>
            <w:szCs w:val="24"/>
            <w:lang w:val="en-US"/>
          </w:rPr>
          <w:t>4</w:t>
        </w:r>
      </w:ins>
      <w:ins w:id="896" w:author="Steffen Oppel" w:date="2025-01-21T13:26:00Z">
        <w:r w:rsidR="00AD4861">
          <w:rPr>
            <w:rFonts w:ascii="Times New Roman" w:hAnsi="Times New Roman"/>
            <w:sz w:val="24"/>
            <w:szCs w:val="24"/>
            <w:lang w:val="en-US"/>
          </w:rPr>
          <w:t>3</w:t>
        </w:r>
      </w:ins>
      <w:ins w:id="897" w:author="Steffen Oppel" w:date="2025-01-21T13:27:00Z">
        <w:r w:rsidR="00AD4861">
          <w:rPr>
            <w:rFonts w:ascii="Times New Roman" w:hAnsi="Times New Roman"/>
            <w:sz w:val="24"/>
            <w:szCs w:val="24"/>
            <w:lang w:val="en-US"/>
          </w:rPr>
          <w:t>.</w:t>
        </w:r>
      </w:ins>
    </w:p>
    <w:p w14:paraId="63E2D1EF" w14:textId="77777777" w:rsidR="0053682C" w:rsidRDefault="0053682C" w:rsidP="00C21DB4">
      <w:pPr>
        <w:spacing w:after="0" w:line="480" w:lineRule="auto"/>
        <w:jc w:val="both"/>
        <w:rPr>
          <w:rFonts w:ascii="Times New Roman" w:hAnsi="Times New Roman"/>
        </w:rPr>
      </w:pPr>
    </w:p>
    <w:p w14:paraId="2D0DF3F2" w14:textId="77777777" w:rsidR="00EF7E99" w:rsidRDefault="00EF7E99">
      <w:pPr>
        <w:spacing w:after="0" w:line="480" w:lineRule="auto"/>
        <w:jc w:val="both"/>
        <w:rPr>
          <w:rFonts w:ascii="Times New Roman" w:hAnsi="Times New Roman"/>
        </w:rPr>
      </w:pPr>
    </w:p>
    <w:p w14:paraId="2D0DF3F3" w14:textId="77777777" w:rsidR="00EF7E99" w:rsidRDefault="00EF7E99">
      <w:pPr>
        <w:spacing w:after="0" w:line="480" w:lineRule="auto"/>
        <w:rPr>
          <w:rFonts w:ascii="Times New Roman" w:hAnsi="Times New Roman"/>
          <w:b/>
        </w:rPr>
      </w:pPr>
      <w:r>
        <w:rPr>
          <w:rFonts w:ascii="Times New Roman" w:hAnsi="Times New Roman"/>
          <w:b/>
        </w:rPr>
        <w:t>Results</w:t>
      </w:r>
    </w:p>
    <w:p w14:paraId="2D0DF3F4" w14:textId="77777777" w:rsidR="00EF7E99" w:rsidRDefault="00EF7E99">
      <w:pPr>
        <w:spacing w:after="0" w:line="480" w:lineRule="auto"/>
        <w:rPr>
          <w:rFonts w:ascii="Times New Roman" w:hAnsi="Times New Roman"/>
          <w:b/>
        </w:rPr>
      </w:pPr>
      <w:r>
        <w:rPr>
          <w:rFonts w:ascii="Times New Roman" w:hAnsi="Times New Roman"/>
          <w:b/>
        </w:rPr>
        <w:t>Population development 1993 – 2023</w:t>
      </w:r>
    </w:p>
    <w:p w14:paraId="2D0DF3F5" w14:textId="61C160A4" w:rsidR="00EF7E99" w:rsidRDefault="00EF7E99" w:rsidP="004651D6">
      <w:pPr>
        <w:spacing w:after="0" w:line="480" w:lineRule="auto"/>
        <w:jc w:val="both"/>
        <w:rPr>
          <w:ins w:id="898" w:author="Susanne" w:date="2024-12-19T16:38:00Z"/>
          <w:rFonts w:ascii="Times New Roman" w:hAnsi="Times New Roman"/>
        </w:rPr>
      </w:pPr>
      <w:r>
        <w:rPr>
          <w:rFonts w:ascii="Times New Roman" w:hAnsi="Times New Roman"/>
        </w:rPr>
        <w:t>After 250 and 262 singing males were counted in 1993 and 1997, respectively, the Pomeranian population was substantially smaller in 2003</w:t>
      </w:r>
      <w:ins w:id="899" w:author="Susanne" w:date="2024-12-19T16:48:00Z">
        <w:r>
          <w:rPr>
            <w:rFonts w:ascii="Times New Roman" w:hAnsi="Times New Roman"/>
          </w:rPr>
          <w:t xml:space="preserve"> (89 singing males)</w:t>
        </w:r>
      </w:ins>
      <w:r>
        <w:rPr>
          <w:rFonts w:ascii="Times New Roman" w:hAnsi="Times New Roman"/>
        </w:rPr>
        <w:t xml:space="preserve"> and experienced a slow but continuous decrease </w:t>
      </w:r>
      <w:del w:id="900" w:author="Steffen Oppel" w:date="2025-01-21T14:21:00Z">
        <w:r w:rsidDel="005929B1">
          <w:rPr>
            <w:rFonts w:ascii="Times New Roman" w:hAnsi="Times New Roman"/>
          </w:rPr>
          <w:delText>until 2011</w:delText>
        </w:r>
      </w:del>
      <w:ins w:id="901" w:author="Steffen Oppel" w:date="2025-01-21T14:21:00Z">
        <w:r w:rsidR="005929B1">
          <w:rPr>
            <w:rFonts w:ascii="Times New Roman" w:hAnsi="Times New Roman"/>
          </w:rPr>
          <w:t>with only one singing male recorded in 2023</w:t>
        </w:r>
      </w:ins>
      <w:del w:id="902" w:author="Steffen Oppel" w:date="2025-01-21T14:14:00Z">
        <w:r w:rsidDel="002E7EB2">
          <w:rPr>
            <w:rFonts w:ascii="Times New Roman" w:hAnsi="Times New Roman"/>
          </w:rPr>
          <w:delText xml:space="preserve">. </w:delText>
        </w:r>
        <w:commentRangeStart w:id="903"/>
        <w:r w:rsidDel="002E7EB2">
          <w:rPr>
            <w:rFonts w:ascii="Times New Roman" w:hAnsi="Times New Roman"/>
          </w:rPr>
          <w:delText xml:space="preserve">In 2012 and 2013 </w:delText>
        </w:r>
      </w:del>
      <w:del w:id="904" w:author="Steffen Oppel" w:date="2025-01-21T14:13:00Z">
        <w:r w:rsidDel="006606CB">
          <w:rPr>
            <w:rFonts w:ascii="Times New Roman" w:hAnsi="Times New Roman"/>
          </w:rPr>
          <w:delText xml:space="preserve">occurred </w:delText>
        </w:r>
      </w:del>
      <w:del w:id="905" w:author="Steffen Oppel" w:date="2025-01-21T14:14:00Z">
        <w:r w:rsidDel="002E7EB2">
          <w:rPr>
            <w:rFonts w:ascii="Times New Roman" w:hAnsi="Times New Roman"/>
          </w:rPr>
          <w:delText>another steep decline followed by further decrease after 2018</w:delText>
        </w:r>
      </w:del>
      <w:commentRangeEnd w:id="903"/>
      <w:r w:rsidR="002E7EB2">
        <w:rPr>
          <w:rStyle w:val="CommentReference"/>
        </w:rPr>
        <w:commentReference w:id="903"/>
      </w:r>
      <w:r>
        <w:rPr>
          <w:rFonts w:ascii="Times New Roman" w:hAnsi="Times New Roman"/>
        </w:rPr>
        <w:t xml:space="preserve"> (Fig. 2).</w:t>
      </w:r>
      <w:ins w:id="906" w:author="Susanne" w:date="2024-12-19T09:47:00Z">
        <w:r>
          <w:rPr>
            <w:rFonts w:ascii="Times New Roman" w:hAnsi="Times New Roman"/>
          </w:rPr>
          <w:t xml:space="preserve"> </w:t>
        </w:r>
        <w:del w:id="907" w:author="Steffen Oppel" w:date="2025-01-21T14:21:00Z">
          <w:r w:rsidDel="005929B1">
            <w:rPr>
              <w:rFonts w:ascii="Times New Roman" w:hAnsi="Times New Roman"/>
            </w:rPr>
            <w:delText>Can we report any extinction probability</w:delText>
          </w:r>
        </w:del>
      </w:ins>
      <w:ins w:id="908" w:author="Susanne" w:date="2024-12-19T09:48:00Z">
        <w:del w:id="909" w:author="Steffen Oppel" w:date="2025-01-21T14:21:00Z">
          <w:r w:rsidDel="005929B1">
            <w:rPr>
              <w:rFonts w:ascii="Times New Roman" w:hAnsi="Times New Roman"/>
            </w:rPr>
            <w:delText>?</w:delText>
          </w:r>
        </w:del>
      </w:ins>
      <w:del w:id="910" w:author="Steffen Oppel" w:date="2025-01-21T14:21:00Z">
        <w:r w:rsidDel="005929B1">
          <w:rPr>
            <w:rFonts w:ascii="Times New Roman" w:hAnsi="Times New Roman"/>
          </w:rPr>
          <w:delText xml:space="preserve"> Based on an average first year mortality of 70% and an optimum of 50% second broods </w:delText>
        </w:r>
      </w:del>
    </w:p>
    <w:p w14:paraId="2D0DF3F6" w14:textId="48CF827C" w:rsidR="00EF7E99" w:rsidRDefault="00EF7E99" w:rsidP="004651D6">
      <w:pPr>
        <w:numPr>
          <w:ins w:id="911" w:author="Susanne" w:date="2024-12-19T16:38:00Z"/>
        </w:numPr>
        <w:spacing w:after="0" w:line="480" w:lineRule="auto"/>
        <w:jc w:val="both"/>
        <w:rPr>
          <w:rFonts w:ascii="Times New Roman" w:hAnsi="Times New Roman"/>
        </w:rPr>
      </w:pPr>
      <w:commentRangeStart w:id="912"/>
      <w:ins w:id="913" w:author="Susanne" w:date="2024-12-19T16:38:00Z">
        <w:r>
          <w:rPr>
            <w:rFonts w:ascii="Times New Roman" w:hAnsi="Times New Roman"/>
          </w:rPr>
          <w:t xml:space="preserve">When assuming </w:t>
        </w:r>
      </w:ins>
      <w:ins w:id="914" w:author="Steffen Oppel" w:date="2025-01-21T14:23:00Z">
        <w:r w:rsidR="00436261">
          <w:rPr>
            <w:rFonts w:ascii="Times New Roman" w:hAnsi="Times New Roman"/>
          </w:rPr>
          <w:t>that different management</w:t>
        </w:r>
        <w:r w:rsidR="00934DF0">
          <w:rPr>
            <w:rFonts w:ascii="Times New Roman" w:hAnsi="Times New Roman"/>
          </w:rPr>
          <w:t xml:space="preserve"> had started in 2003</w:t>
        </w:r>
      </w:ins>
      <w:ins w:id="915" w:author="Steffen Oppel" w:date="2025-01-21T14:24:00Z">
        <w:r w:rsidR="00934DF0">
          <w:rPr>
            <w:rFonts w:ascii="Times New Roman" w:hAnsi="Times New Roman"/>
          </w:rPr>
          <w:t xml:space="preserve"> (prevention of mowing)</w:t>
        </w:r>
      </w:ins>
      <w:ins w:id="916" w:author="Steffen Oppel" w:date="2025-01-21T14:23:00Z">
        <w:r w:rsidR="00934DF0">
          <w:rPr>
            <w:rFonts w:ascii="Times New Roman" w:hAnsi="Times New Roman"/>
          </w:rPr>
          <w:t>, allow</w:t>
        </w:r>
      </w:ins>
      <w:ins w:id="917" w:author="Steffen Oppel" w:date="2025-01-21T14:24:00Z">
        <w:r w:rsidR="00934DF0">
          <w:rPr>
            <w:rFonts w:ascii="Times New Roman" w:hAnsi="Times New Roman"/>
          </w:rPr>
          <w:t xml:space="preserve">ing </w:t>
        </w:r>
        <w:r w:rsidR="0035708E">
          <w:rPr>
            <w:rFonts w:ascii="Times New Roman" w:hAnsi="Times New Roman"/>
          </w:rPr>
          <w:t xml:space="preserve">some </w:t>
        </w:r>
        <w:r w:rsidR="00934DF0">
          <w:rPr>
            <w:rFonts w:ascii="Times New Roman" w:hAnsi="Times New Roman"/>
          </w:rPr>
          <w:t>Aquatic Warblers to raise a second brood every year</w:t>
        </w:r>
        <w:r w:rsidR="0035708E">
          <w:rPr>
            <w:rFonts w:ascii="Times New Roman" w:hAnsi="Times New Roman"/>
          </w:rPr>
          <w:t xml:space="preserve">, </w:t>
        </w:r>
      </w:ins>
      <w:ins w:id="918" w:author="Susanne" w:date="2024-12-19T16:40:00Z">
        <w:del w:id="919" w:author="Steffen Oppel" w:date="2025-01-21T14:24:00Z">
          <w:r w:rsidDel="0035708E">
            <w:rPr>
              <w:rFonts w:ascii="Times New Roman" w:hAnsi="Times New Roman"/>
            </w:rPr>
            <w:delText>constant demographic parameters</w:delText>
          </w:r>
        </w:del>
      </w:ins>
      <w:ins w:id="920" w:author="Susanne" w:date="2024-12-19T16:44:00Z">
        <w:del w:id="921" w:author="Steffen Oppel" w:date="2025-01-21T14:24:00Z">
          <w:r w:rsidDel="0035708E">
            <w:rPr>
              <w:rFonts w:ascii="Times New Roman" w:hAnsi="Times New Roman"/>
            </w:rPr>
            <w:delText xml:space="preserve"> for 2003-2023</w:delText>
          </w:r>
        </w:del>
      </w:ins>
      <w:ins w:id="922" w:author="Susanne" w:date="2024-12-19T16:40:00Z">
        <w:del w:id="923" w:author="Steffen Oppel" w:date="2025-01-21T14:24:00Z">
          <w:r w:rsidDel="0035708E">
            <w:rPr>
              <w:rFonts w:ascii="Times New Roman" w:hAnsi="Times New Roman"/>
            </w:rPr>
            <w:delText xml:space="preserve">, </w:delText>
          </w:r>
        </w:del>
      </w:ins>
      <w:r>
        <w:rPr>
          <w:rFonts w:ascii="Times New Roman" w:hAnsi="Times New Roman"/>
        </w:rPr>
        <w:t xml:space="preserve">the population </w:t>
      </w:r>
      <w:del w:id="924" w:author="Steffen Oppel" w:date="2025-01-21T14:25:00Z">
        <w:r w:rsidDel="0035708E">
          <w:rPr>
            <w:rFonts w:ascii="Times New Roman" w:hAnsi="Times New Roman"/>
          </w:rPr>
          <w:delText xml:space="preserve">would </w:delText>
        </w:r>
      </w:del>
      <w:ins w:id="925" w:author="Steffen Oppel" w:date="2025-01-21T14:25:00Z">
        <w:r w:rsidR="0035708E">
          <w:rPr>
            <w:rFonts w:ascii="Times New Roman" w:hAnsi="Times New Roman"/>
          </w:rPr>
          <w:t>c</w:t>
        </w:r>
        <w:r w:rsidR="0035708E">
          <w:rPr>
            <w:rFonts w:ascii="Times New Roman" w:hAnsi="Times New Roman"/>
          </w:rPr>
          <w:t xml:space="preserve">ould </w:t>
        </w:r>
      </w:ins>
      <w:r>
        <w:rPr>
          <w:rFonts w:ascii="Times New Roman" w:hAnsi="Times New Roman"/>
        </w:rPr>
        <w:t xml:space="preserve">have remained stable over the last </w:t>
      </w:r>
      <w:del w:id="926" w:author="Susanne" w:date="2024-12-19T16:37:00Z">
        <w:r w:rsidDel="0006239D">
          <w:rPr>
            <w:rFonts w:ascii="Times New Roman" w:hAnsi="Times New Roman"/>
          </w:rPr>
          <w:delText xml:space="preserve">30 </w:delText>
        </w:r>
      </w:del>
      <w:ins w:id="927" w:author="Susanne" w:date="2024-12-19T16:37:00Z">
        <w:r>
          <w:rPr>
            <w:rFonts w:ascii="Times New Roman" w:hAnsi="Times New Roman"/>
          </w:rPr>
          <w:t xml:space="preserve">20 </w:t>
        </w:r>
      </w:ins>
      <w:r>
        <w:rPr>
          <w:rFonts w:ascii="Times New Roman" w:hAnsi="Times New Roman"/>
        </w:rPr>
        <w:t>years</w:t>
      </w:r>
      <w:ins w:id="928" w:author="Susanne" w:date="2024-12-19T16:45:00Z">
        <w:r>
          <w:rPr>
            <w:rFonts w:ascii="Times New Roman" w:hAnsi="Times New Roman"/>
          </w:rPr>
          <w:t xml:space="preserve"> (mean growth rate</w:t>
        </w:r>
      </w:ins>
      <w:ins w:id="929" w:author="Steffen Oppel" w:date="2025-01-21T14:25:00Z">
        <w:r w:rsidR="0035708E">
          <w:rPr>
            <w:rFonts w:ascii="Times New Roman" w:hAnsi="Times New Roman"/>
          </w:rPr>
          <w:t xml:space="preserve"> XX</w:t>
        </w:r>
        <w:r w:rsidR="00DB7F3D">
          <w:rPr>
            <w:rFonts w:ascii="Times New Roman" w:hAnsi="Times New Roman"/>
          </w:rPr>
          <w:t>; Fig. 2d</w:t>
        </w:r>
      </w:ins>
      <w:ins w:id="930" w:author="Susanne" w:date="2024-12-19T16:45:00Z">
        <w:del w:id="931" w:author="Steffen Oppel" w:date="2025-01-21T14:25:00Z">
          <w:r w:rsidDel="0035708E">
            <w:rPr>
              <w:rFonts w:ascii="Times New Roman" w:hAnsi="Times New Roman"/>
            </w:rPr>
            <w:delText>?</w:delText>
          </w:r>
        </w:del>
        <w:r>
          <w:rPr>
            <w:rFonts w:ascii="Times New Roman" w:hAnsi="Times New Roman"/>
          </w:rPr>
          <w:t>)</w:t>
        </w:r>
      </w:ins>
      <w:del w:id="932" w:author="Susanne" w:date="2024-12-19T16:45:00Z">
        <w:r w:rsidDel="0006239D">
          <w:rPr>
            <w:rFonts w:ascii="Times New Roman" w:hAnsi="Times New Roman"/>
          </w:rPr>
          <w:delText xml:space="preserve"> (Fig. 2)</w:delText>
        </w:r>
      </w:del>
      <w:r>
        <w:rPr>
          <w:rFonts w:ascii="Times New Roman" w:hAnsi="Times New Roman"/>
        </w:rPr>
        <w:t>.</w:t>
      </w:r>
      <w:ins w:id="933" w:author="Susanne" w:date="2024-12-19T16:51:00Z">
        <w:r>
          <w:rPr>
            <w:rFonts w:ascii="Times New Roman" w:hAnsi="Times New Roman"/>
          </w:rPr>
          <w:t xml:space="preserve"> </w:t>
        </w:r>
        <w:del w:id="934" w:author="Steffen Oppel" w:date="2025-01-21T14:25:00Z">
          <w:r w:rsidDel="00DB7F3D">
            <w:rPr>
              <w:rFonts w:ascii="Times New Roman" w:hAnsi="Times New Roman"/>
            </w:rPr>
            <w:delText>T</w:delText>
          </w:r>
        </w:del>
      </w:ins>
      <w:del w:id="935" w:author="Steffen Oppel" w:date="2025-01-21T14:25:00Z">
        <w:r w:rsidDel="00DB7F3D">
          <w:rPr>
            <w:rFonts w:ascii="Times New Roman" w:hAnsi="Times New Roman"/>
          </w:rPr>
          <w:delText xml:space="preserve"> Lower first year mortality can compensate for a reduced proportion of second broods, but none of these simulated scenarios resembled the observed population development (Fig. 2). Low observed numbers of singing males after 1997 and the </w:delText>
        </w:r>
      </w:del>
      <w:ins w:id="936" w:author="Susanne" w:date="2024-12-19T16:53:00Z">
        <w:del w:id="937" w:author="Steffen Oppel" w:date="2025-01-21T14:25:00Z">
          <w:r w:rsidDel="00DB7F3D">
            <w:rPr>
              <w:rFonts w:ascii="Times New Roman" w:hAnsi="Times New Roman"/>
            </w:rPr>
            <w:delText xml:space="preserve">observed </w:delText>
          </w:r>
        </w:del>
      </w:ins>
      <w:del w:id="938" w:author="Steffen Oppel" w:date="2025-01-21T14:25:00Z">
        <w:r w:rsidDel="00DB7F3D">
          <w:rPr>
            <w:rFonts w:ascii="Times New Roman" w:hAnsi="Times New Roman"/>
          </w:rPr>
          <w:delText>decline from 2003 onwards</w:delText>
        </w:r>
      </w:del>
      <w:ins w:id="939" w:author="Susanne" w:date="2024-12-19T16:57:00Z">
        <w:del w:id="940" w:author="Steffen Oppel" w:date="2025-01-21T14:25:00Z">
          <w:r w:rsidDel="00DB7F3D">
            <w:rPr>
              <w:rFonts w:ascii="Times New Roman" w:hAnsi="Times New Roman"/>
            </w:rPr>
            <w:delText xml:space="preserve"> </w:delText>
          </w:r>
        </w:del>
      </w:ins>
      <w:del w:id="941" w:author="Steffen Oppel" w:date="2025-01-21T14:25:00Z">
        <w:r w:rsidDel="00DB7F3D">
          <w:rPr>
            <w:rFonts w:ascii="Times New Roman" w:hAnsi="Times New Roman"/>
          </w:rPr>
          <w:delText xml:space="preserve"> fit either</w:delText>
        </w:r>
      </w:del>
      <w:ins w:id="942" w:author="Susanne" w:date="2024-12-19T16:54:00Z">
        <w:del w:id="943" w:author="Steffen Oppel" w:date="2025-01-21T14:25:00Z">
          <w:r w:rsidDel="00DB7F3D">
            <w:rPr>
              <w:rFonts w:ascii="Times New Roman" w:hAnsi="Times New Roman"/>
            </w:rPr>
            <w:delText>corresponds to</w:delText>
          </w:r>
        </w:del>
      </w:ins>
      <w:del w:id="944" w:author="Steffen Oppel" w:date="2025-01-21T14:25:00Z">
        <w:r w:rsidDel="00DB7F3D">
          <w:rPr>
            <w:rFonts w:ascii="Times New Roman" w:hAnsi="Times New Roman"/>
          </w:rPr>
          <w:delText xml:space="preserve"> to the simulations for the no second brood scenario or to a scenario of a reduction in the proportion of second broods in combination with increased first year mortality</w:delText>
        </w:r>
      </w:del>
      <w:ins w:id="945" w:author="Steffen Oppel" w:date="2025-01-21T14:25:00Z">
        <w:r w:rsidR="00DB7F3D">
          <w:rPr>
            <w:rFonts w:ascii="Times New Roman" w:hAnsi="Times New Roman"/>
          </w:rPr>
          <w:t>If survival had been increased by 5% starting in 200</w:t>
        </w:r>
        <w:r w:rsidR="000360CC">
          <w:rPr>
            <w:rFonts w:ascii="Times New Roman" w:hAnsi="Times New Roman"/>
          </w:rPr>
          <w:t>3</w:t>
        </w:r>
      </w:ins>
      <w:ins w:id="946" w:author="Steffen Oppel" w:date="2025-01-21T14:26:00Z">
        <w:r w:rsidR="000360CC">
          <w:rPr>
            <w:rFonts w:ascii="Times New Roman" w:hAnsi="Times New Roman"/>
          </w:rPr>
          <w:t>, the population decline would have been slightly slower than observed</w:t>
        </w:r>
        <w:r w:rsidR="00832F49">
          <w:rPr>
            <w:rFonts w:ascii="Times New Roman" w:hAnsi="Times New Roman"/>
          </w:rPr>
          <w:t xml:space="preserve">, but the population would not have remained stable </w:t>
        </w:r>
      </w:ins>
      <w:del w:id="947" w:author="Susanne" w:date="2024-12-19T16:48:00Z">
        <w:r w:rsidDel="00283896">
          <w:rPr>
            <w:rFonts w:ascii="Times New Roman" w:hAnsi="Times New Roman"/>
          </w:rPr>
          <w:delText xml:space="preserve"> </w:delText>
        </w:r>
      </w:del>
      <w:r>
        <w:rPr>
          <w:rFonts w:ascii="Times New Roman" w:hAnsi="Times New Roman"/>
        </w:rPr>
        <w:t>(</w:t>
      </w:r>
      <w:ins w:id="948" w:author="Susanne" w:date="2025-01-13T16:55:00Z">
        <w:r>
          <w:rPr>
            <w:rFonts w:ascii="Times New Roman" w:hAnsi="Times New Roman"/>
          </w:rPr>
          <w:t xml:space="preserve">mean growth rate: xx, </w:t>
        </w:r>
      </w:ins>
      <w:r>
        <w:rPr>
          <w:rFonts w:ascii="Times New Roman" w:hAnsi="Times New Roman"/>
        </w:rPr>
        <w:t>Fig. 2</w:t>
      </w:r>
      <w:ins w:id="949" w:author="Steffen Oppel" w:date="2025-01-21T14:27:00Z">
        <w:r w:rsidR="00832F49">
          <w:rPr>
            <w:rFonts w:ascii="Times New Roman" w:hAnsi="Times New Roman"/>
          </w:rPr>
          <w:t>a</w:t>
        </w:r>
      </w:ins>
      <w:r>
        <w:rPr>
          <w:rFonts w:ascii="Times New Roman" w:hAnsi="Times New Roman"/>
        </w:rPr>
        <w:t xml:space="preserve">). </w:t>
      </w:r>
      <w:commentRangeEnd w:id="912"/>
      <w:r w:rsidR="005F0F4A">
        <w:rPr>
          <w:rStyle w:val="CommentReference"/>
        </w:rPr>
        <w:commentReference w:id="912"/>
      </w:r>
    </w:p>
    <w:p w14:paraId="2D0DF3F7" w14:textId="77777777" w:rsidR="00EF7E99" w:rsidRDefault="00EF7E99">
      <w:pPr>
        <w:spacing w:after="0" w:line="480" w:lineRule="auto"/>
        <w:rPr>
          <w:rFonts w:ascii="Times New Roman" w:hAnsi="Times New Roman"/>
          <w:b/>
        </w:rPr>
      </w:pPr>
    </w:p>
    <w:p w14:paraId="2D0DF3F8" w14:textId="67F402C2" w:rsidR="00EF7E99" w:rsidRDefault="00EF7E99" w:rsidP="00962A7A">
      <w:pPr>
        <w:spacing w:after="0" w:line="480" w:lineRule="auto"/>
        <w:jc w:val="both"/>
        <w:rPr>
          <w:rFonts w:ascii="Times New Roman" w:hAnsi="Times New Roman"/>
          <w:b/>
        </w:rPr>
      </w:pPr>
    </w:p>
    <w:commentRangeStart w:id="950"/>
    <w:p w14:paraId="58E7E97F" w14:textId="2651DE9D" w:rsidR="00436261" w:rsidRPr="00436261" w:rsidRDefault="00436261" w:rsidP="00436261">
      <w:pPr>
        <w:spacing w:after="0" w:line="480" w:lineRule="auto"/>
        <w:rPr>
          <w:ins w:id="951" w:author="Steffen Oppel" w:date="2025-01-21T14:22:00Z"/>
          <w:rFonts w:ascii="Arial" w:hAnsi="Arial" w:cs="Arial"/>
          <w:b/>
          <w:sz w:val="20"/>
        </w:rPr>
      </w:pPr>
      <w:ins w:id="952" w:author="Steffen Oppel" w:date="2025-01-21T14:22:00Z">
        <w:r w:rsidRPr="00436261">
          <w:rPr>
            <w:rFonts w:ascii="Arial" w:hAnsi="Arial" w:cs="Arial"/>
            <w:b/>
            <w:sz w:val="20"/>
          </w:rPr>
          <w:fldChar w:fldCharType="begin"/>
        </w:r>
        <w:r w:rsidRPr="00436261">
          <w:rPr>
            <w:rFonts w:ascii="Arial" w:hAnsi="Arial" w:cs="Arial"/>
            <w:b/>
            <w:sz w:val="20"/>
          </w:rPr>
          <w:instrText xml:space="preserve"> INCLUDEPICTURE "C:\\Users\\sop\\OneDrive - Vogelwarte\\AQWA\\output\\Past_population_trajectories.jpg" \* MERGEFORMATINET </w:instrText>
        </w:r>
        <w:r w:rsidRPr="00436261">
          <w:rPr>
            <w:rFonts w:ascii="Arial" w:hAnsi="Arial" w:cs="Arial"/>
            <w:b/>
            <w:sz w:val="20"/>
          </w:rPr>
          <w:fldChar w:fldCharType="separate"/>
        </w:r>
        <w:r w:rsidRPr="00436261">
          <w:rPr>
            <w:rFonts w:ascii="Arial" w:hAnsi="Arial" w:cs="Arial"/>
            <w:b/>
            <w:sz w:val="20"/>
          </w:rPr>
          <w:pict w14:anchorId="0AB83C24">
            <v:shape id="_x0000_i1036" type="#_x0000_t75" alt="" style="width:466.5pt;height:369pt">
              <v:imagedata r:id="rId10" r:href="rId11"/>
            </v:shape>
          </w:pict>
        </w:r>
        <w:r w:rsidRPr="00436261">
          <w:rPr>
            <w:rFonts w:ascii="Arial" w:hAnsi="Arial" w:cs="Arial"/>
            <w:b/>
            <w:sz w:val="20"/>
          </w:rPr>
          <w:fldChar w:fldCharType="end"/>
        </w:r>
      </w:ins>
      <w:commentRangeEnd w:id="950"/>
      <w:ins w:id="953" w:author="Steffen Oppel" w:date="2025-01-21T14:33:00Z">
        <w:r w:rsidR="009645C1">
          <w:rPr>
            <w:rStyle w:val="CommentReference"/>
          </w:rPr>
          <w:commentReference w:id="950"/>
        </w:r>
      </w:ins>
    </w:p>
    <w:p w14:paraId="2D0DF3F9" w14:textId="3F4E905F" w:rsidR="00EF7E99" w:rsidDel="00B80B70" w:rsidRDefault="00EF7E99" w:rsidP="00B80B70">
      <w:pPr>
        <w:spacing w:after="0" w:line="480" w:lineRule="auto"/>
        <w:rPr>
          <w:del w:id="954" w:author="Steffen Oppel" w:date="2025-01-21T14:28:00Z"/>
          <w:rFonts w:ascii="Arial" w:hAnsi="Arial" w:cs="Arial"/>
          <w:sz w:val="22"/>
        </w:rPr>
      </w:pPr>
      <w:r>
        <w:rPr>
          <w:rFonts w:ascii="Arial" w:hAnsi="Arial" w:cs="Arial"/>
          <w:b/>
          <w:sz w:val="20"/>
        </w:rPr>
        <w:t>Fig. 2</w:t>
      </w:r>
      <w:r>
        <w:rPr>
          <w:rFonts w:ascii="Arial" w:hAnsi="Arial" w:cs="Arial"/>
          <w:sz w:val="20"/>
        </w:rPr>
        <w:t xml:space="preserve">: </w:t>
      </w:r>
      <w:del w:id="955" w:author="Steffen Oppel" w:date="2025-01-21T14:27:00Z">
        <w:r w:rsidDel="00832F49">
          <w:rPr>
            <w:rFonts w:ascii="Arial" w:hAnsi="Arial" w:cs="Arial"/>
            <w:sz w:val="20"/>
          </w:rPr>
          <w:delText xml:space="preserve">Population </w:delText>
        </w:r>
      </w:del>
      <w:ins w:id="956" w:author="Steffen Oppel" w:date="2025-01-21T14:27:00Z">
        <w:r w:rsidR="00832F49">
          <w:rPr>
            <w:rFonts w:ascii="Arial" w:hAnsi="Arial" w:cs="Arial"/>
            <w:sz w:val="20"/>
          </w:rPr>
          <w:t xml:space="preserve">Actual (c) and hypothetical </w:t>
        </w:r>
      </w:ins>
      <w:ins w:id="957" w:author="Steffen Oppel" w:date="2025-01-21T14:28:00Z">
        <w:r w:rsidR="00B80B70">
          <w:rPr>
            <w:rFonts w:ascii="Arial" w:hAnsi="Arial" w:cs="Arial"/>
            <w:sz w:val="20"/>
          </w:rPr>
          <w:t>(</w:t>
        </w:r>
        <w:proofErr w:type="spellStart"/>
        <w:r w:rsidR="00B80B70">
          <w:rPr>
            <w:rFonts w:ascii="Arial" w:hAnsi="Arial" w:cs="Arial"/>
            <w:sz w:val="20"/>
          </w:rPr>
          <w:t>a,b,d</w:t>
        </w:r>
        <w:proofErr w:type="spellEnd"/>
        <w:r w:rsidR="00B80B70">
          <w:rPr>
            <w:rFonts w:ascii="Arial" w:hAnsi="Arial" w:cs="Arial"/>
            <w:sz w:val="20"/>
          </w:rPr>
          <w:t xml:space="preserve">) </w:t>
        </w:r>
      </w:ins>
      <w:ins w:id="958" w:author="Steffen Oppel" w:date="2025-01-21T14:27:00Z">
        <w:r w:rsidR="00832F49">
          <w:rPr>
            <w:rFonts w:ascii="Arial" w:hAnsi="Arial" w:cs="Arial"/>
            <w:sz w:val="20"/>
          </w:rPr>
          <w:t>p</w:t>
        </w:r>
        <w:r w:rsidR="00832F49">
          <w:rPr>
            <w:rFonts w:ascii="Arial" w:hAnsi="Arial" w:cs="Arial"/>
            <w:sz w:val="20"/>
          </w:rPr>
          <w:t xml:space="preserve">opulation </w:t>
        </w:r>
      </w:ins>
      <w:r>
        <w:rPr>
          <w:rFonts w:ascii="Arial" w:hAnsi="Arial" w:cs="Arial"/>
          <w:sz w:val="20"/>
        </w:rPr>
        <w:t>development (mean size ± 95% CI) of the Pomeranian population</w:t>
      </w:r>
      <w:ins w:id="959" w:author="Susanne" w:date="2025-01-10T14:36:00Z">
        <w:r>
          <w:rPr>
            <w:rFonts w:ascii="Arial" w:hAnsi="Arial" w:cs="Arial"/>
            <w:sz w:val="20"/>
          </w:rPr>
          <w:t xml:space="preserve"> of Aquatic Warblers</w:t>
        </w:r>
      </w:ins>
      <w:r>
        <w:rPr>
          <w:rFonts w:ascii="Arial" w:hAnsi="Arial" w:cs="Arial"/>
          <w:sz w:val="20"/>
        </w:rPr>
        <w:t xml:space="preserve"> </w:t>
      </w:r>
      <w:del w:id="960" w:author="Susanne" w:date="2025-01-10T14:36:00Z">
        <w:r w:rsidDel="00E347C3">
          <w:rPr>
            <w:rFonts w:ascii="Arial" w:hAnsi="Arial" w:cs="Arial"/>
            <w:sz w:val="20"/>
          </w:rPr>
          <w:delText>1993</w:delText>
        </w:r>
      </w:del>
      <w:ins w:id="961" w:author="Steffen Oppel" w:date="2025-01-21T14:27:00Z">
        <w:r w:rsidR="00832F49">
          <w:rPr>
            <w:rFonts w:ascii="Arial" w:hAnsi="Arial" w:cs="Arial"/>
            <w:sz w:val="20"/>
          </w:rPr>
          <w:t xml:space="preserve"> between </w:t>
        </w:r>
      </w:ins>
      <w:ins w:id="962" w:author="Susanne" w:date="2025-01-10T14:36:00Z">
        <w:r>
          <w:rPr>
            <w:rFonts w:ascii="Arial" w:hAnsi="Arial" w:cs="Arial"/>
            <w:sz w:val="20"/>
          </w:rPr>
          <w:t>2003</w:t>
        </w:r>
      </w:ins>
      <w:r>
        <w:rPr>
          <w:rFonts w:ascii="Arial" w:hAnsi="Arial" w:cs="Arial"/>
          <w:sz w:val="20"/>
        </w:rPr>
        <w:t xml:space="preserve">-2023 simulated </w:t>
      </w:r>
      <w:ins w:id="963" w:author="Susanne" w:date="2025-01-10T14:36:00Z">
        <w:r w:rsidRPr="00E347C3">
          <w:rPr>
            <w:rFonts w:ascii="Arial" w:hAnsi="Arial" w:cs="Arial"/>
            <w:bCs/>
            <w:sz w:val="20"/>
          </w:rPr>
          <w:t xml:space="preserve">for </w:t>
        </w:r>
        <w:del w:id="964" w:author="Steffen Oppel" w:date="2025-01-21T14:28:00Z">
          <w:r w:rsidRPr="00E347C3" w:rsidDel="00B80B70">
            <w:rPr>
              <w:rFonts w:ascii="Arial" w:hAnsi="Arial" w:cs="Arial"/>
              <w:bCs/>
              <w:sz w:val="20"/>
            </w:rPr>
            <w:delText xml:space="preserve">the </w:delText>
          </w:r>
        </w:del>
        <w:r w:rsidRPr="00E347C3">
          <w:rPr>
            <w:rFonts w:ascii="Arial" w:hAnsi="Arial" w:cs="Arial"/>
            <w:bCs/>
            <w:sz w:val="20"/>
          </w:rPr>
          <w:t>s</w:t>
        </w:r>
        <w:del w:id="965" w:author="Steffen Oppel" w:date="2025-01-21T14:28:00Z">
          <w:r w:rsidRPr="00E347C3" w:rsidDel="00B80B70">
            <w:rPr>
              <w:rFonts w:ascii="Arial" w:hAnsi="Arial" w:cs="Arial"/>
              <w:bCs/>
              <w:sz w:val="20"/>
            </w:rPr>
            <w:delText>e</w:delText>
          </w:r>
        </w:del>
        <w:r w:rsidRPr="00E347C3">
          <w:rPr>
            <w:rFonts w:ascii="Arial" w:hAnsi="Arial" w:cs="Arial"/>
            <w:bCs/>
            <w:sz w:val="20"/>
          </w:rPr>
          <w:t xml:space="preserve">cenarios </w:t>
        </w:r>
        <w:del w:id="966" w:author="Steffen Oppel" w:date="2025-01-21T14:28:00Z">
          <w:r w:rsidRPr="00E347C3" w:rsidDel="00B80B70">
            <w:rPr>
              <w:rFonts w:ascii="Arial" w:hAnsi="Arial" w:cs="Arial"/>
              <w:bCs/>
              <w:sz w:val="20"/>
            </w:rPr>
            <w:delText>xx</w:delText>
          </w:r>
        </w:del>
      </w:ins>
      <w:ins w:id="967" w:author="Steffen Oppel" w:date="2025-01-21T14:28:00Z">
        <w:r w:rsidR="00B80B70">
          <w:rPr>
            <w:rFonts w:ascii="Arial" w:hAnsi="Arial" w:cs="Arial"/>
            <w:bCs/>
            <w:sz w:val="20"/>
          </w:rPr>
          <w:t xml:space="preserve">that assumed </w:t>
        </w:r>
        <w:r w:rsidR="006C1F6E">
          <w:rPr>
            <w:rFonts w:ascii="Arial" w:hAnsi="Arial" w:cs="Arial"/>
            <w:bCs/>
            <w:sz w:val="20"/>
          </w:rPr>
          <w:t>no mowing (and therefore second broods</w:t>
        </w:r>
      </w:ins>
      <w:ins w:id="968" w:author="Steffen Oppel" w:date="2025-01-21T14:29:00Z">
        <w:r w:rsidR="006C1F6E">
          <w:rPr>
            <w:rFonts w:ascii="Arial" w:hAnsi="Arial" w:cs="Arial"/>
            <w:bCs/>
            <w:sz w:val="20"/>
          </w:rPr>
          <w:t>) and a 5% improvement in annual survival probability</w:t>
        </w:r>
      </w:ins>
      <w:r>
        <w:rPr>
          <w:rFonts w:ascii="Arial" w:hAnsi="Arial" w:cs="Arial"/>
          <w:sz w:val="20"/>
        </w:rPr>
        <w:t xml:space="preserve">. </w:t>
      </w:r>
      <w:del w:id="969" w:author="Steffen Oppel" w:date="2025-01-21T14:28:00Z">
        <w:r w:rsidDel="00B80B70">
          <w:rPr>
            <w:rFonts w:ascii="Arial" w:hAnsi="Arial" w:cs="Arial"/>
            <w:sz w:val="20"/>
          </w:rPr>
          <w:delText>Filled circles show count data of singing males, open circles population size based on an adult sex ratio of 56% males.</w:delText>
        </w:r>
        <w:r w:rsidDel="00B80B70">
          <w:rPr>
            <w:rFonts w:ascii="Arial" w:hAnsi="Arial" w:cs="Arial"/>
            <w:sz w:val="22"/>
          </w:rPr>
          <w:delText xml:space="preserve"> </w:delText>
        </w:r>
      </w:del>
    </w:p>
    <w:p w14:paraId="2D0DF3FA" w14:textId="252E8DC4" w:rsidR="00EF7E99" w:rsidRDefault="00EF7E99" w:rsidP="00B80B70">
      <w:pPr>
        <w:numPr>
          <w:ins w:id="970" w:author="Susanne" w:date="2025-01-14T14:48:00Z"/>
        </w:numPr>
        <w:spacing w:after="0" w:line="480" w:lineRule="auto"/>
        <w:rPr>
          <w:ins w:id="971" w:author="Susanne" w:date="2025-01-14T14:48:00Z"/>
          <w:rFonts w:ascii="Arial" w:hAnsi="Arial" w:cs="Arial"/>
          <w:b/>
          <w:sz w:val="20"/>
        </w:rPr>
        <w:pPrChange w:id="972" w:author="Steffen Oppel" w:date="2025-01-21T14:28:00Z">
          <w:pPr>
            <w:spacing w:after="0" w:line="480" w:lineRule="auto"/>
            <w:jc w:val="both"/>
          </w:pPr>
        </w:pPrChange>
      </w:pPr>
      <w:ins w:id="973" w:author="Susanne" w:date="2025-01-14T14:48:00Z">
        <w:del w:id="974" w:author="Steffen Oppel" w:date="2025-01-21T14:28:00Z">
          <w:r w:rsidDel="00B80B70">
            <w:rPr>
              <w:rFonts w:ascii="Arial" w:hAnsi="Arial" w:cs="Arial"/>
              <w:b/>
              <w:sz w:val="20"/>
              <w:highlight w:val="yellow"/>
            </w:rPr>
            <w:delText>Scenarios:</w:delText>
          </w:r>
          <w:r w:rsidRPr="00556AB3" w:rsidDel="00B80B70">
            <w:rPr>
              <w:rFonts w:ascii="Arial" w:hAnsi="Arial" w:cs="Arial"/>
              <w:b/>
              <w:sz w:val="20"/>
              <w:highlight w:val="yellow"/>
            </w:rPr>
            <w:delText xml:space="preserve"> no second broods, (7) second broods, habitat 200 ha, (13) second broods, habitat 1200 ha, (32) second broods, habitat 1200 ha, improved survival</w:delText>
          </w:r>
        </w:del>
      </w:ins>
    </w:p>
    <w:p w14:paraId="2D0DF3FB" w14:textId="77777777" w:rsidR="00EF7E99" w:rsidRDefault="00EF7E99">
      <w:pPr>
        <w:spacing w:after="0" w:line="480" w:lineRule="auto"/>
        <w:rPr>
          <w:rFonts w:ascii="Arial" w:hAnsi="Arial" w:cs="Arial"/>
          <w:b/>
          <w:sz w:val="22"/>
        </w:rPr>
      </w:pPr>
    </w:p>
    <w:p w14:paraId="2D0DF3FC" w14:textId="77777777" w:rsidR="00EF7E99" w:rsidRDefault="00EF7E99" w:rsidP="005815F0">
      <w:pPr>
        <w:spacing w:after="0" w:line="480" w:lineRule="auto"/>
        <w:rPr>
          <w:ins w:id="975" w:author="Steffen Oppel" w:date="2025-01-21T14:44:00Z"/>
          <w:rFonts w:ascii="Times New Roman" w:hAnsi="Times New Roman"/>
          <w:b/>
        </w:rPr>
      </w:pPr>
      <w:del w:id="976" w:author="Susanne" w:date="2024-10-30T16:20:00Z">
        <w:r w:rsidDel="00075325">
          <w:rPr>
            <w:rFonts w:ascii="Times New Roman" w:hAnsi="Times New Roman"/>
            <w:b/>
          </w:rPr>
          <w:delText xml:space="preserve">Reintroduction </w:delText>
        </w:r>
      </w:del>
      <w:ins w:id="977" w:author="Susanne" w:date="2024-10-30T16:20:00Z">
        <w:r>
          <w:rPr>
            <w:rFonts w:ascii="Times New Roman" w:hAnsi="Times New Roman"/>
            <w:b/>
          </w:rPr>
          <w:t>Reinforcement</w:t>
        </w:r>
      </w:ins>
      <w:ins w:id="978" w:author="Susanne" w:date="2025-01-13T14:46:00Z">
        <w:r>
          <w:rPr>
            <w:rFonts w:ascii="Times New Roman" w:hAnsi="Times New Roman"/>
            <w:b/>
          </w:rPr>
          <w:t xml:space="preserve"> and management</w:t>
        </w:r>
      </w:ins>
      <w:ins w:id="979" w:author="Susanne" w:date="2024-10-30T16:20:00Z">
        <w:r>
          <w:rPr>
            <w:rFonts w:ascii="Times New Roman" w:hAnsi="Times New Roman"/>
            <w:b/>
          </w:rPr>
          <w:t xml:space="preserve"> </w:t>
        </w:r>
      </w:ins>
      <w:r>
        <w:rPr>
          <w:rFonts w:ascii="Times New Roman" w:hAnsi="Times New Roman"/>
          <w:b/>
        </w:rPr>
        <w:t>scenarios</w:t>
      </w:r>
    </w:p>
    <w:p w14:paraId="09AE84E2" w14:textId="12CC4B96" w:rsidR="001C15D7" w:rsidRDefault="00D24611" w:rsidP="005815F0">
      <w:pPr>
        <w:spacing w:after="0" w:line="480" w:lineRule="auto"/>
        <w:rPr>
          <w:rFonts w:ascii="Times New Roman" w:hAnsi="Times New Roman"/>
          <w:b/>
        </w:rPr>
      </w:pPr>
      <w:ins w:id="980" w:author="Steffen Oppel" w:date="2025-01-21T14:46:00Z">
        <w:r>
          <w:rPr>
            <w:rFonts w:ascii="Times New Roman" w:hAnsi="Times New Roman"/>
          </w:rPr>
          <w:lastRenderedPageBreak/>
          <w:t>Our future popula</w:t>
        </w:r>
      </w:ins>
      <w:ins w:id="981" w:author="Steffen Oppel" w:date="2025-01-21T14:47:00Z">
        <w:r>
          <w:rPr>
            <w:rFonts w:ascii="Times New Roman" w:hAnsi="Times New Roman"/>
          </w:rPr>
          <w:t xml:space="preserve">tion projections indicated that </w:t>
        </w:r>
        <w:r w:rsidR="00483C2A">
          <w:rPr>
            <w:rFonts w:ascii="Times New Roman" w:hAnsi="Times New Roman"/>
          </w:rPr>
          <w:t xml:space="preserve">survival and habitat availability are </w:t>
        </w:r>
        <w:r w:rsidR="009B6A75">
          <w:rPr>
            <w:rFonts w:ascii="Times New Roman" w:hAnsi="Times New Roman"/>
          </w:rPr>
          <w:t xml:space="preserve">key limiting factors for the </w:t>
        </w:r>
      </w:ins>
      <w:ins w:id="982" w:author="Steffen Oppel" w:date="2025-01-21T14:48:00Z">
        <w:r w:rsidR="009B6A75">
          <w:rPr>
            <w:rFonts w:ascii="Times New Roman" w:hAnsi="Times New Roman"/>
          </w:rPr>
          <w:t xml:space="preserve">persistence of the </w:t>
        </w:r>
      </w:ins>
      <w:ins w:id="983" w:author="Steffen Oppel" w:date="2025-01-21T14:47:00Z">
        <w:r w:rsidR="009B6A75">
          <w:rPr>
            <w:rFonts w:ascii="Times New Roman" w:hAnsi="Times New Roman"/>
          </w:rPr>
          <w:t>Aquatic W</w:t>
        </w:r>
      </w:ins>
      <w:ins w:id="984" w:author="Steffen Oppel" w:date="2025-01-21T14:48:00Z">
        <w:r w:rsidR="009B6A75">
          <w:rPr>
            <w:rFonts w:ascii="Times New Roman" w:hAnsi="Times New Roman"/>
          </w:rPr>
          <w:t>arbler population in Pomerania</w:t>
        </w:r>
      </w:ins>
      <w:ins w:id="985" w:author="Steffen Oppel" w:date="2025-01-21T14:49:00Z">
        <w:r w:rsidR="00275B35">
          <w:rPr>
            <w:rFonts w:ascii="Times New Roman" w:hAnsi="Times New Roman"/>
          </w:rPr>
          <w:t>, while the duration of reinforcement only mod</w:t>
        </w:r>
      </w:ins>
      <w:ins w:id="986" w:author="Steffen Oppel" w:date="2025-01-21T14:50:00Z">
        <w:r w:rsidR="00275B35">
          <w:rPr>
            <w:rFonts w:ascii="Times New Roman" w:hAnsi="Times New Roman"/>
          </w:rPr>
          <w:t xml:space="preserve">ulated </w:t>
        </w:r>
      </w:ins>
      <w:ins w:id="987" w:author="Steffen Oppel" w:date="2025-01-21T14:58:00Z">
        <w:r w:rsidR="00673D5E">
          <w:rPr>
            <w:rFonts w:ascii="Times New Roman" w:hAnsi="Times New Roman"/>
          </w:rPr>
          <w:t xml:space="preserve">the time </w:t>
        </w:r>
      </w:ins>
      <w:ins w:id="988" w:author="Steffen Oppel" w:date="2025-01-21T14:50:00Z">
        <w:r w:rsidR="00C644AA">
          <w:rPr>
            <w:rFonts w:ascii="Times New Roman" w:hAnsi="Times New Roman"/>
          </w:rPr>
          <w:t>when a stable population may be reached</w:t>
        </w:r>
      </w:ins>
      <w:ins w:id="989" w:author="Steffen Oppel" w:date="2025-01-21T14:56:00Z">
        <w:r w:rsidR="009C74B8">
          <w:rPr>
            <w:rFonts w:ascii="Times New Roman" w:hAnsi="Times New Roman"/>
          </w:rPr>
          <w:t xml:space="preserve"> (Fig. 3)</w:t>
        </w:r>
      </w:ins>
      <w:ins w:id="990" w:author="Steffen Oppel" w:date="2025-01-21T14:48:00Z">
        <w:r w:rsidR="009B6A75">
          <w:rPr>
            <w:rFonts w:ascii="Times New Roman" w:hAnsi="Times New Roman"/>
          </w:rPr>
          <w:t>.</w:t>
        </w:r>
      </w:ins>
      <w:ins w:id="991" w:author="Steffen Oppel" w:date="2025-01-21T14:50:00Z">
        <w:r w:rsidR="00C644AA">
          <w:rPr>
            <w:rFonts w:ascii="Times New Roman" w:hAnsi="Times New Roman"/>
          </w:rPr>
          <w:t xml:space="preserve"> Scenarios with ongoing </w:t>
        </w:r>
        <w:r w:rsidR="00C4536C">
          <w:rPr>
            <w:rFonts w:ascii="Times New Roman" w:hAnsi="Times New Roman"/>
          </w:rPr>
          <w:t>mowing (thus preventing second broods) and the same su</w:t>
        </w:r>
      </w:ins>
      <w:ins w:id="992" w:author="Steffen Oppel" w:date="2025-01-21T14:51:00Z">
        <w:r w:rsidR="00C4536C">
          <w:rPr>
            <w:rFonts w:ascii="Times New Roman" w:hAnsi="Times New Roman"/>
          </w:rPr>
          <w:t>rvival probability that we estimated for the past population trend</w:t>
        </w:r>
      </w:ins>
      <w:ins w:id="993" w:author="Steffen Oppel" w:date="2025-01-21T14:58:00Z">
        <w:r w:rsidR="00673D5E">
          <w:rPr>
            <w:rFonts w:ascii="Times New Roman" w:hAnsi="Times New Roman"/>
          </w:rPr>
          <w:t>,</w:t>
        </w:r>
      </w:ins>
      <w:ins w:id="994" w:author="Steffen Oppel" w:date="2025-01-21T14:51:00Z">
        <w:r w:rsidR="00FD3577">
          <w:rPr>
            <w:rFonts w:ascii="Times New Roman" w:hAnsi="Times New Roman"/>
          </w:rPr>
          <w:t xml:space="preserve"> would not be able to retain a population regardless of the amount of available habitat or the duration of reinforcement</w:t>
        </w:r>
      </w:ins>
      <w:ins w:id="995" w:author="Steffen Oppel" w:date="2025-01-21T14:56:00Z">
        <w:r w:rsidR="009C74B8">
          <w:rPr>
            <w:rFonts w:ascii="Times New Roman" w:hAnsi="Times New Roman"/>
          </w:rPr>
          <w:t xml:space="preserve"> (Fig. 3)</w:t>
        </w:r>
      </w:ins>
      <w:ins w:id="996" w:author="Steffen Oppel" w:date="2025-01-21T14:51:00Z">
        <w:r w:rsidR="00FD3577">
          <w:rPr>
            <w:rFonts w:ascii="Times New Roman" w:hAnsi="Times New Roman"/>
          </w:rPr>
          <w:t xml:space="preserve">. </w:t>
        </w:r>
      </w:ins>
      <w:commentRangeStart w:id="997"/>
      <w:ins w:id="998" w:author="Steffen Oppel" w:date="2025-01-21T14:53:00Z">
        <w:r w:rsidR="00DB4F84">
          <w:rPr>
            <w:rFonts w:ascii="Times New Roman" w:hAnsi="Times New Roman"/>
          </w:rPr>
          <w:t xml:space="preserve">Scenarios with improved survival and no mowing </w:t>
        </w:r>
      </w:ins>
      <w:ins w:id="999" w:author="Steffen Oppel" w:date="2025-01-21T14:58:00Z">
        <w:r w:rsidR="00741D39">
          <w:rPr>
            <w:rFonts w:ascii="Times New Roman" w:hAnsi="Times New Roman"/>
          </w:rPr>
          <w:t>would facilitate a recove</w:t>
        </w:r>
      </w:ins>
      <w:ins w:id="1000" w:author="Steffen Oppel" w:date="2025-01-21T14:59:00Z">
        <w:r w:rsidR="00741D39">
          <w:rPr>
            <w:rFonts w:ascii="Times New Roman" w:hAnsi="Times New Roman"/>
          </w:rPr>
          <w:t xml:space="preserve">ry of the population, </w:t>
        </w:r>
        <w:r w:rsidR="00697461">
          <w:rPr>
            <w:rFonts w:ascii="Times New Roman" w:hAnsi="Times New Roman"/>
          </w:rPr>
          <w:t xml:space="preserve">and </w:t>
        </w:r>
      </w:ins>
      <w:ins w:id="1001" w:author="Steffen Oppel" w:date="2025-01-21T15:00:00Z">
        <w:r w:rsidR="00CF73B9">
          <w:rPr>
            <w:rFonts w:ascii="Times New Roman" w:hAnsi="Times New Roman"/>
          </w:rPr>
          <w:t xml:space="preserve">reinforcement could be stopped within &lt;5 years if only 200 ha of habitat were available, or continued for </w:t>
        </w:r>
        <w:r w:rsidR="00FE27B4">
          <w:rPr>
            <w:rFonts w:ascii="Times New Roman" w:hAnsi="Times New Roman"/>
          </w:rPr>
          <w:t>20 years if 2400 ha of habi</w:t>
        </w:r>
      </w:ins>
      <w:ins w:id="1002" w:author="Steffen Oppel" w:date="2025-01-21T15:01:00Z">
        <w:r w:rsidR="00FE27B4">
          <w:rPr>
            <w:rFonts w:ascii="Times New Roman" w:hAnsi="Times New Roman"/>
          </w:rPr>
          <w:t>tat were available.</w:t>
        </w:r>
      </w:ins>
      <w:ins w:id="1003" w:author="Steffen Oppel" w:date="2025-01-21T14:52:00Z">
        <w:r w:rsidR="00AD3E69">
          <w:rPr>
            <w:rFonts w:ascii="Times New Roman" w:hAnsi="Times New Roman"/>
          </w:rPr>
          <w:t xml:space="preserve"> </w:t>
        </w:r>
      </w:ins>
      <w:ins w:id="1004" w:author="Steffen Oppel" w:date="2025-01-21T14:48:00Z">
        <w:r w:rsidR="009B6A75">
          <w:rPr>
            <w:rFonts w:ascii="Times New Roman" w:hAnsi="Times New Roman"/>
          </w:rPr>
          <w:t xml:space="preserve"> </w:t>
        </w:r>
      </w:ins>
      <w:commentRangeEnd w:id="997"/>
      <w:ins w:id="1005" w:author="Steffen Oppel" w:date="2025-01-21T15:01:00Z">
        <w:r w:rsidR="00FE27B4">
          <w:rPr>
            <w:rStyle w:val="CommentReference"/>
          </w:rPr>
          <w:commentReference w:id="997"/>
        </w:r>
      </w:ins>
    </w:p>
    <w:p w14:paraId="2D0DF3FD" w14:textId="69A433F6" w:rsidR="00EF7E99" w:rsidDel="009D33B9" w:rsidRDefault="00EF7E99" w:rsidP="004651D6">
      <w:pPr>
        <w:numPr>
          <w:ins w:id="1006" w:author="Susanne" w:date="2024-12-18T13:38:00Z"/>
        </w:numPr>
        <w:spacing w:after="0" w:line="480" w:lineRule="auto"/>
        <w:rPr>
          <w:ins w:id="1007" w:author="Susanne" w:date="2024-12-18T13:38:00Z"/>
          <w:del w:id="1008" w:author="Steffen Oppel" w:date="2025-01-21T14:55:00Z"/>
          <w:rFonts w:ascii="Times New Roman" w:hAnsi="Times New Roman"/>
        </w:rPr>
      </w:pPr>
      <w:ins w:id="1009" w:author="Susanne" w:date="2024-12-18T13:38:00Z">
        <w:del w:id="1010" w:author="Steffen Oppel" w:date="2025-01-21T14:55:00Z">
          <w:r w:rsidDel="009D33B9">
            <w:rPr>
              <w:rFonts w:ascii="Times New Roman" w:hAnsi="Times New Roman"/>
              <w:b/>
            </w:rPr>
            <w:delText>Effects on population growth rate</w:delText>
          </w:r>
        </w:del>
      </w:ins>
    </w:p>
    <w:p w14:paraId="2D0DF3FE" w14:textId="54E0C5E7" w:rsidR="00EF7E99" w:rsidDel="009D33B9" w:rsidRDefault="00EF7E99" w:rsidP="004651D6">
      <w:pPr>
        <w:numPr>
          <w:ins w:id="1011" w:author="Susanne" w:date="2024-12-18T13:38:00Z"/>
        </w:numPr>
        <w:spacing w:after="0" w:line="480" w:lineRule="auto"/>
        <w:rPr>
          <w:ins w:id="1012" w:author="Susanne" w:date="2024-12-19T16:59:00Z"/>
          <w:del w:id="1013" w:author="Steffen Oppel" w:date="2025-01-21T14:55:00Z"/>
          <w:rFonts w:ascii="Times New Roman" w:hAnsi="Times New Roman"/>
          <w:b/>
        </w:rPr>
      </w:pPr>
      <w:ins w:id="1014" w:author="Susanne" w:date="2024-12-19T16:59:00Z">
        <w:del w:id="1015" w:author="Steffen Oppel" w:date="2025-01-21T14:55:00Z">
          <w:r w:rsidDel="009D33B9">
            <w:rPr>
              <w:rFonts w:ascii="Times New Roman" w:hAnsi="Times New Roman"/>
              <w:b/>
            </w:rPr>
            <w:delText xml:space="preserve">No second broods in future (similar decline than </w:delText>
          </w:r>
        </w:del>
      </w:ins>
      <w:ins w:id="1016" w:author="Susanne" w:date="2025-01-10T15:18:00Z">
        <w:del w:id="1017" w:author="Steffen Oppel" w:date="2025-01-21T14:55:00Z">
          <w:r w:rsidDel="009D33B9">
            <w:rPr>
              <w:rFonts w:ascii="Times New Roman" w:hAnsi="Times New Roman"/>
              <w:b/>
            </w:rPr>
            <w:delText xml:space="preserve">in </w:delText>
          </w:r>
        </w:del>
      </w:ins>
      <w:ins w:id="1018" w:author="Susanne" w:date="2024-12-19T16:59:00Z">
        <w:del w:id="1019" w:author="Steffen Oppel" w:date="2025-01-21T14:55:00Z">
          <w:r w:rsidDel="009D33B9">
            <w:rPr>
              <w:rFonts w:ascii="Times New Roman" w:hAnsi="Times New Roman"/>
              <w:b/>
            </w:rPr>
            <w:delText>past</w:delText>
          </w:r>
        </w:del>
      </w:ins>
      <w:ins w:id="1020" w:author="Susanne" w:date="2025-01-10T14:06:00Z">
        <w:del w:id="1021" w:author="Steffen Oppel" w:date="2025-01-21T14:55:00Z">
          <w:r w:rsidDel="009D33B9">
            <w:rPr>
              <w:rFonts w:ascii="Times New Roman" w:hAnsi="Times New Roman"/>
              <w:b/>
            </w:rPr>
            <w:delText xml:space="preserve"> as soon as releases stop, Fig. 3</w:delText>
          </w:r>
        </w:del>
      </w:ins>
      <w:ins w:id="1022" w:author="Susanne" w:date="2024-12-19T16:59:00Z">
        <w:del w:id="1023" w:author="Steffen Oppel" w:date="2025-01-21T14:55:00Z">
          <w:r w:rsidDel="009D33B9">
            <w:rPr>
              <w:rFonts w:ascii="Times New Roman" w:hAnsi="Times New Roman"/>
              <w:b/>
            </w:rPr>
            <w:delText>)</w:delText>
          </w:r>
        </w:del>
      </w:ins>
    </w:p>
    <w:p w14:paraId="2D0DF3FF" w14:textId="19D25712" w:rsidR="00EF7E99" w:rsidDel="009D33B9" w:rsidRDefault="00EF7E99" w:rsidP="004651D6">
      <w:pPr>
        <w:numPr>
          <w:ins w:id="1024" w:author="Susanne" w:date="2024-12-18T13:38:00Z"/>
        </w:numPr>
        <w:spacing w:after="0" w:line="480" w:lineRule="auto"/>
        <w:rPr>
          <w:ins w:id="1025" w:author="Susanne" w:date="2024-12-19T17:00:00Z"/>
          <w:del w:id="1026" w:author="Steffen Oppel" w:date="2025-01-21T14:55:00Z"/>
          <w:rFonts w:ascii="Times New Roman" w:hAnsi="Times New Roman"/>
          <w:b/>
        </w:rPr>
      </w:pPr>
      <w:ins w:id="1027" w:author="Susanne" w:date="2024-12-19T17:00:00Z">
        <w:del w:id="1028" w:author="Steffen Oppel" w:date="2025-01-21T14:55:00Z">
          <w:r w:rsidDel="009D33B9">
            <w:rPr>
              <w:rFonts w:ascii="Times New Roman" w:hAnsi="Times New Roman"/>
              <w:b/>
            </w:rPr>
            <w:delText>Translocation of chicks for 5, 10, 15? years</w:delText>
          </w:r>
        </w:del>
      </w:ins>
    </w:p>
    <w:p w14:paraId="2D0DF400" w14:textId="34EB0871" w:rsidR="00EF7E99" w:rsidDel="009D33B9" w:rsidRDefault="00EF7E99" w:rsidP="004651D6">
      <w:pPr>
        <w:numPr>
          <w:ins w:id="1029" w:author="Susanne" w:date="2024-12-18T13:38:00Z"/>
        </w:numPr>
        <w:spacing w:after="0" w:line="480" w:lineRule="auto"/>
        <w:rPr>
          <w:ins w:id="1030" w:author="Susanne" w:date="2024-12-19T16:59:00Z"/>
          <w:del w:id="1031" w:author="Steffen Oppel" w:date="2025-01-21T14:55:00Z"/>
          <w:rFonts w:ascii="Times New Roman" w:hAnsi="Times New Roman"/>
          <w:b/>
        </w:rPr>
      </w:pPr>
      <w:ins w:id="1032" w:author="Susanne" w:date="2024-12-19T17:01:00Z">
        <w:del w:id="1033" w:author="Steffen Oppel" w:date="2025-01-21T14:55:00Z">
          <w:r w:rsidDel="009D33B9">
            <w:rPr>
              <w:rFonts w:ascii="Times New Roman" w:hAnsi="Times New Roman"/>
              <w:b/>
            </w:rPr>
            <w:delText>Improvement of survival</w:delText>
          </w:r>
        </w:del>
      </w:ins>
    </w:p>
    <w:p w14:paraId="2D0DF401" w14:textId="65FEDC5E" w:rsidR="00EF7E99" w:rsidDel="009D33B9" w:rsidRDefault="00EF7E99" w:rsidP="004651D6">
      <w:pPr>
        <w:spacing w:after="0" w:line="480" w:lineRule="auto"/>
        <w:rPr>
          <w:ins w:id="1034" w:author="Susanne" w:date="2024-12-19T11:15:00Z"/>
          <w:del w:id="1035" w:author="Steffen Oppel" w:date="2025-01-21T14:55:00Z"/>
          <w:rFonts w:ascii="Times New Roman" w:hAnsi="Times New Roman"/>
          <w:b/>
        </w:rPr>
      </w:pPr>
      <w:ins w:id="1036" w:author="Susanne" w:date="2024-12-19T11:15:00Z">
        <w:del w:id="1037" w:author="Steffen Oppel" w:date="2025-01-21T14:55:00Z">
          <w:r w:rsidDel="009D33B9">
            <w:rPr>
              <w:rFonts w:ascii="Times New Roman" w:hAnsi="Times New Roman"/>
              <w:b/>
            </w:rPr>
            <w:delText>10 years reinforcement not enough, even with survival improvement</w:delText>
          </w:r>
        </w:del>
      </w:ins>
      <w:ins w:id="1038" w:author="Susanne" w:date="2025-01-10T14:18:00Z">
        <w:del w:id="1039" w:author="Steffen Oppel" w:date="2025-01-21T14:55:00Z">
          <w:r w:rsidDel="009D33B9">
            <w:rPr>
              <w:rFonts w:ascii="Times New Roman" w:hAnsi="Times New Roman"/>
              <w:b/>
            </w:rPr>
            <w:delText xml:space="preserve"> (Fig. 4)</w:delText>
          </w:r>
        </w:del>
      </w:ins>
    </w:p>
    <w:p w14:paraId="2D0DF402" w14:textId="19E2C666" w:rsidR="00EF7E99" w:rsidDel="009D33B9" w:rsidRDefault="00EF7E99" w:rsidP="00C94E09">
      <w:pPr>
        <w:numPr>
          <w:ins w:id="1040" w:author="Susanne" w:date="2024-12-19T11:15:00Z"/>
        </w:numPr>
        <w:spacing w:after="0" w:line="480" w:lineRule="auto"/>
        <w:rPr>
          <w:del w:id="1041" w:author="Steffen Oppel" w:date="2025-01-21T14:55:00Z"/>
          <w:rFonts w:ascii="Times New Roman" w:hAnsi="Times New Roman"/>
          <w:b/>
        </w:rPr>
      </w:pPr>
      <w:ins w:id="1042" w:author="Susanne" w:date="2024-12-19T11:15:00Z">
        <w:del w:id="1043" w:author="Steffen Oppel" w:date="2025-01-21T14:55:00Z">
          <w:r w:rsidDel="009D33B9">
            <w:rPr>
              <w:rFonts w:ascii="Times New Roman" w:hAnsi="Times New Roman"/>
              <w:b/>
            </w:rPr>
            <w:delText xml:space="preserve">More than 1000 </w:delText>
          </w:r>
        </w:del>
      </w:ins>
      <w:ins w:id="1044" w:author="Susanne" w:date="2024-12-19T11:16:00Z">
        <w:del w:id="1045" w:author="Steffen Oppel" w:date="2025-01-21T14:55:00Z">
          <w:r w:rsidDel="009D33B9">
            <w:rPr>
              <w:rFonts w:ascii="Times New Roman" w:hAnsi="Times New Roman"/>
              <w:b/>
            </w:rPr>
            <w:delText xml:space="preserve">ha </w:delText>
          </w:r>
        </w:del>
      </w:ins>
      <w:ins w:id="1046" w:author="Susanne" w:date="2024-12-19T11:15:00Z">
        <w:del w:id="1047" w:author="Steffen Oppel" w:date="2025-01-21T14:55:00Z">
          <w:r w:rsidDel="009D33B9">
            <w:rPr>
              <w:rFonts w:ascii="Times New Roman" w:hAnsi="Times New Roman"/>
              <w:b/>
            </w:rPr>
            <w:delText>habitat</w:delText>
          </w:r>
        </w:del>
      </w:ins>
      <w:ins w:id="1048" w:author="Susanne" w:date="2024-12-19T11:16:00Z">
        <w:del w:id="1049" w:author="Steffen Oppel" w:date="2025-01-21T14:55:00Z">
          <w:r w:rsidDel="009D33B9">
            <w:rPr>
              <w:rFonts w:ascii="Times New Roman" w:hAnsi="Times New Roman"/>
              <w:b/>
            </w:rPr>
            <w:delText xml:space="preserve"> needed –</w:delText>
          </w:r>
        </w:del>
      </w:ins>
      <w:ins w:id="1050" w:author="Susanne" w:date="2025-01-10T14:06:00Z">
        <w:del w:id="1051" w:author="Steffen Oppel" w:date="2025-01-21T14:55:00Z">
          <w:r w:rsidDel="009D33B9">
            <w:rPr>
              <w:rFonts w:ascii="Times New Roman" w:hAnsi="Times New Roman"/>
              <w:b/>
            </w:rPr>
            <w:delText>&gt;</w:delText>
          </w:r>
        </w:del>
      </w:ins>
      <w:ins w:id="1052" w:author="Susanne" w:date="2024-12-19T11:16:00Z">
        <w:del w:id="1053" w:author="Steffen Oppel" w:date="2025-01-21T14:55:00Z">
          <w:r w:rsidDel="009D33B9">
            <w:rPr>
              <w:rFonts w:ascii="Times New Roman" w:hAnsi="Times New Roman"/>
              <w:b/>
            </w:rPr>
            <w:delText xml:space="preserve"> habitat restoration</w:delText>
          </w:r>
        </w:del>
      </w:ins>
    </w:p>
    <w:p w14:paraId="2D0DF403" w14:textId="5F061AB4" w:rsidR="00EF7E99" w:rsidRPr="008739FD" w:rsidRDefault="00EF7E99" w:rsidP="004651D6">
      <w:pPr>
        <w:spacing w:after="0" w:line="480" w:lineRule="auto"/>
        <w:jc w:val="both"/>
        <w:rPr>
          <w:rFonts w:ascii="Times New Roman" w:hAnsi="Times New Roman"/>
          <w:bCs/>
        </w:rPr>
      </w:pPr>
      <w:ins w:id="1054" w:author="Susanne" w:date="2024-12-19T11:25:00Z">
        <w:r w:rsidRPr="008739FD">
          <w:rPr>
            <w:rFonts w:ascii="Times New Roman" w:hAnsi="Times New Roman"/>
            <w:bCs/>
          </w:rPr>
          <w:t xml:space="preserve">Without </w:t>
        </w:r>
        <w:del w:id="1055" w:author="Steffen Oppel" w:date="2025-01-21T15:02:00Z">
          <w:r w:rsidRPr="008739FD" w:rsidDel="00EC3B25">
            <w:rPr>
              <w:rFonts w:ascii="Times New Roman" w:hAnsi="Times New Roman"/>
              <w:bCs/>
            </w:rPr>
            <w:delText>increase in habitat, and</w:delText>
          </w:r>
        </w:del>
      </w:ins>
      <w:ins w:id="1056" w:author="Steffen Oppel" w:date="2025-01-21T15:02:00Z">
        <w:r w:rsidR="00EC3B25">
          <w:rPr>
            <w:rFonts w:ascii="Times New Roman" w:hAnsi="Times New Roman"/>
            <w:bCs/>
          </w:rPr>
          <w:t>an</w:t>
        </w:r>
      </w:ins>
      <w:ins w:id="1057" w:author="Susanne" w:date="2024-12-19T11:25:00Z">
        <w:r w:rsidRPr="008739FD">
          <w:rPr>
            <w:rFonts w:ascii="Times New Roman" w:hAnsi="Times New Roman"/>
            <w:bCs/>
          </w:rPr>
          <w:t xml:space="preserve"> improvement in survival, population</w:t>
        </w:r>
      </w:ins>
      <w:ins w:id="1058" w:author="Steffen Oppel" w:date="2025-01-21T15:02:00Z">
        <w:r w:rsidR="00EC3B25">
          <w:rPr>
            <w:rFonts w:ascii="Times New Roman" w:hAnsi="Times New Roman"/>
            <w:bCs/>
          </w:rPr>
          <w:t>s</w:t>
        </w:r>
      </w:ins>
      <w:ins w:id="1059" w:author="Susanne" w:date="2024-12-19T11:25:00Z">
        <w:r w:rsidRPr="008739FD">
          <w:rPr>
            <w:rFonts w:ascii="Times New Roman" w:hAnsi="Times New Roman"/>
            <w:bCs/>
          </w:rPr>
          <w:t xml:space="preserve"> </w:t>
        </w:r>
        <w:del w:id="1060" w:author="Steffen Oppel" w:date="2025-01-21T15:02:00Z">
          <w:r w:rsidRPr="008739FD" w:rsidDel="009159B0">
            <w:rPr>
              <w:rFonts w:ascii="Times New Roman" w:hAnsi="Times New Roman"/>
              <w:bCs/>
            </w:rPr>
            <w:delText xml:space="preserve">will </w:delText>
          </w:r>
        </w:del>
      </w:ins>
      <w:ins w:id="1061" w:author="Steffen Oppel" w:date="2025-01-21T15:02:00Z">
        <w:r w:rsidR="009159B0">
          <w:rPr>
            <w:rFonts w:ascii="Times New Roman" w:hAnsi="Times New Roman"/>
            <w:bCs/>
          </w:rPr>
          <w:t>may</w:t>
        </w:r>
        <w:r w:rsidR="00EC3B25">
          <w:rPr>
            <w:rFonts w:ascii="Times New Roman" w:hAnsi="Times New Roman"/>
            <w:bCs/>
          </w:rPr>
          <w:t xml:space="preserve"> </w:t>
        </w:r>
      </w:ins>
      <w:ins w:id="1062" w:author="Susanne" w:date="2024-12-19T11:25:00Z">
        <w:r w:rsidRPr="008739FD">
          <w:rPr>
            <w:rFonts w:ascii="Times New Roman" w:hAnsi="Times New Roman"/>
            <w:bCs/>
          </w:rPr>
          <w:t>decline after re</w:t>
        </w:r>
        <w:del w:id="1063" w:author="Steffen Oppel" w:date="2025-01-21T15:02:00Z">
          <w:r w:rsidRPr="008739FD" w:rsidDel="00EC3B25">
            <w:rPr>
              <w:rFonts w:ascii="Times New Roman" w:hAnsi="Times New Roman"/>
              <w:bCs/>
            </w:rPr>
            <w:delText>leases</w:delText>
          </w:r>
        </w:del>
      </w:ins>
      <w:ins w:id="1064" w:author="Steffen Oppel" w:date="2025-01-21T15:02:00Z">
        <w:r w:rsidR="00EC3B25">
          <w:rPr>
            <w:rFonts w:ascii="Times New Roman" w:hAnsi="Times New Roman"/>
            <w:bCs/>
          </w:rPr>
          <w:t>inforcement</w:t>
        </w:r>
      </w:ins>
      <w:ins w:id="1065" w:author="Susanne" w:date="2024-12-19T11:25:00Z">
        <w:r w:rsidRPr="008739FD">
          <w:rPr>
            <w:rFonts w:ascii="Times New Roman" w:hAnsi="Times New Roman"/>
            <w:bCs/>
          </w:rPr>
          <w:t xml:space="preserve"> stop</w:t>
        </w:r>
      </w:ins>
      <w:ins w:id="1066" w:author="Steffen Oppel" w:date="2025-01-21T15:02:00Z">
        <w:r w:rsidR="00EC3B25">
          <w:rPr>
            <w:rFonts w:ascii="Times New Roman" w:hAnsi="Times New Roman"/>
            <w:bCs/>
          </w:rPr>
          <w:t xml:space="preserve">s even if </w:t>
        </w:r>
      </w:ins>
      <w:ins w:id="1067" w:author="Steffen Oppel" w:date="2025-01-21T15:03:00Z">
        <w:r w:rsidR="009159B0">
          <w:rPr>
            <w:rFonts w:ascii="Times New Roman" w:hAnsi="Times New Roman"/>
            <w:bCs/>
          </w:rPr>
          <w:t xml:space="preserve">Aquatic Warblers can raise two broods per year (Fig. 3). However, all of these projections </w:t>
        </w:r>
        <w:r w:rsidR="000E458C">
          <w:rPr>
            <w:rFonts w:ascii="Times New Roman" w:hAnsi="Times New Roman"/>
            <w:bCs/>
          </w:rPr>
          <w:t>are surrounded by very large uncertainty and only perpetual reinforcement and unlimited hab</w:t>
        </w:r>
      </w:ins>
      <w:ins w:id="1068" w:author="Steffen Oppel" w:date="2025-01-21T15:04:00Z">
        <w:r w:rsidR="000E458C">
          <w:rPr>
            <w:rFonts w:ascii="Times New Roman" w:hAnsi="Times New Roman"/>
            <w:bCs/>
          </w:rPr>
          <w:t>itat resulted in an extinction probability of 0.</w:t>
        </w:r>
      </w:ins>
    </w:p>
    <w:p w14:paraId="21BB01E4" w14:textId="64EA22F4" w:rsidR="00D77194" w:rsidRPr="00D77194" w:rsidRDefault="00000000" w:rsidP="00D77194">
      <w:pPr>
        <w:spacing w:after="0" w:line="480" w:lineRule="auto"/>
        <w:jc w:val="both"/>
        <w:rPr>
          <w:ins w:id="1069" w:author="Steffen Oppel" w:date="2025-01-21T14:44:00Z"/>
          <w:rFonts w:ascii="Arial" w:hAnsi="Arial" w:cs="Arial"/>
          <w:b/>
          <w:sz w:val="20"/>
        </w:rPr>
      </w:pPr>
      <w:commentRangeStart w:id="1070"/>
      <w:del w:id="1071" w:author="Steffen Oppel" w:date="2025-01-21T14:44:00Z">
        <w:r w:rsidDel="00D77194">
          <w:rPr>
            <w:rFonts w:ascii="Arial" w:hAnsi="Arial" w:cs="Arial"/>
            <w:b/>
            <w:sz w:val="20"/>
          </w:rPr>
          <w:lastRenderedPageBreak/>
          <w:pict w14:anchorId="2D0DF4AC">
            <v:shape id="_x0000_i1056" type="#_x0000_t75" style="width:281.25pt;height:3in">
              <v:imagedata r:id="rId12" o:title=""/>
            </v:shape>
          </w:pict>
        </w:r>
      </w:del>
      <w:commentRangeEnd w:id="1070"/>
      <w:r w:rsidR="006D1D37">
        <w:rPr>
          <w:rStyle w:val="CommentReference"/>
        </w:rPr>
        <w:commentReference w:id="1070"/>
      </w:r>
      <w:ins w:id="1072" w:author="Steffen Oppel" w:date="2025-01-21T14:44:00Z">
        <w:r w:rsidR="00D77194" w:rsidRPr="00D77194">
          <w:rPr>
            <w:rFonts w:ascii="Times New Roman" w:hAnsi="Times New Roman"/>
            <w:kern w:val="0"/>
          </w:rPr>
          <w:t xml:space="preserve"> </w:t>
        </w:r>
        <w:r w:rsidR="00D77194" w:rsidRPr="00D77194">
          <w:rPr>
            <w:rFonts w:ascii="Arial" w:hAnsi="Arial" w:cs="Arial"/>
            <w:b/>
            <w:sz w:val="20"/>
          </w:rPr>
          <w:fldChar w:fldCharType="begin"/>
        </w:r>
        <w:r w:rsidR="00D77194" w:rsidRPr="00D77194">
          <w:rPr>
            <w:rFonts w:ascii="Arial" w:hAnsi="Arial" w:cs="Arial"/>
            <w:b/>
            <w:sz w:val="20"/>
          </w:rPr>
          <w:instrText xml:space="preserve"> INCLUDEPICTURE "C:\\Users\\sop\\OneDrive - Vogelwarte\\AQWA\\output\\Scenario_projections.jpg" \* MERGEFORMATINET </w:instrText>
        </w:r>
        <w:r w:rsidR="00D77194" w:rsidRPr="00D77194">
          <w:rPr>
            <w:rFonts w:ascii="Arial" w:hAnsi="Arial" w:cs="Arial"/>
            <w:b/>
            <w:sz w:val="20"/>
          </w:rPr>
          <w:fldChar w:fldCharType="separate"/>
        </w:r>
        <w:r w:rsidR="009C74B8" w:rsidRPr="00D77194">
          <w:rPr>
            <w:rFonts w:ascii="Arial" w:hAnsi="Arial" w:cs="Arial"/>
            <w:b/>
            <w:sz w:val="20"/>
          </w:rPr>
          <w:pict w14:anchorId="0E746107">
            <v:shape id="_x0000_i1058" type="#_x0000_t75" alt="" style="width:325.5pt;height:382.5pt">
              <v:imagedata r:id="rId13" r:href="rId14" cropright="21302f"/>
            </v:shape>
          </w:pict>
        </w:r>
        <w:r w:rsidR="00D77194" w:rsidRPr="00D77194">
          <w:rPr>
            <w:rFonts w:ascii="Arial" w:hAnsi="Arial" w:cs="Arial"/>
            <w:b/>
            <w:sz w:val="20"/>
          </w:rPr>
          <w:fldChar w:fldCharType="end"/>
        </w:r>
      </w:ins>
    </w:p>
    <w:p w14:paraId="2D0DF404" w14:textId="1E445216" w:rsidR="00EF7E99" w:rsidRDefault="00EF7E99" w:rsidP="004651D6">
      <w:pPr>
        <w:spacing w:after="0" w:line="480" w:lineRule="auto"/>
        <w:jc w:val="both"/>
        <w:rPr>
          <w:rFonts w:ascii="Arial" w:hAnsi="Arial" w:cs="Arial"/>
          <w:b/>
          <w:sz w:val="20"/>
        </w:rPr>
      </w:pPr>
    </w:p>
    <w:p w14:paraId="2D0DF405" w14:textId="77777777" w:rsidR="00EF7E99" w:rsidRDefault="00EF7E99" w:rsidP="004651D6">
      <w:pPr>
        <w:numPr>
          <w:ins w:id="1073" w:author="Susanne" w:date="2025-01-10T14:04:00Z"/>
        </w:numPr>
        <w:spacing w:after="0" w:line="480" w:lineRule="auto"/>
        <w:jc w:val="both"/>
        <w:rPr>
          <w:ins w:id="1074" w:author="Susanne" w:date="2025-01-10T14:04:00Z"/>
          <w:rFonts w:ascii="Arial" w:hAnsi="Arial" w:cs="Arial"/>
          <w:b/>
          <w:sz w:val="20"/>
          <w:highlight w:val="yellow"/>
        </w:rPr>
      </w:pPr>
      <w:commentRangeStart w:id="1075"/>
      <w:commentRangeStart w:id="1076"/>
      <w:r>
        <w:rPr>
          <w:rFonts w:ascii="Arial" w:hAnsi="Arial" w:cs="Arial"/>
          <w:b/>
          <w:sz w:val="20"/>
        </w:rPr>
        <w:t xml:space="preserve">Fig. </w:t>
      </w:r>
      <w:ins w:id="1077" w:author="Susanne" w:date="2025-01-13T14:56:00Z">
        <w:r>
          <w:rPr>
            <w:rFonts w:ascii="Arial" w:hAnsi="Arial" w:cs="Arial"/>
            <w:b/>
            <w:sz w:val="20"/>
          </w:rPr>
          <w:t>3</w:t>
        </w:r>
      </w:ins>
      <w:r>
        <w:rPr>
          <w:rFonts w:ascii="Arial" w:hAnsi="Arial" w:cs="Arial"/>
          <w:b/>
          <w:sz w:val="20"/>
        </w:rPr>
        <w:t xml:space="preserve">. </w:t>
      </w:r>
      <w:commentRangeEnd w:id="1075"/>
      <w:r>
        <w:rPr>
          <w:rStyle w:val="CommentReference"/>
        </w:rPr>
        <w:commentReference w:id="1075"/>
      </w:r>
      <w:commentRangeEnd w:id="1076"/>
      <w:r w:rsidR="005F0F4A">
        <w:rPr>
          <w:rStyle w:val="CommentReference"/>
        </w:rPr>
        <w:commentReference w:id="1076"/>
      </w:r>
      <w:ins w:id="1078" w:author="Susanne" w:date="2024-12-18T13:22:00Z">
        <w:r>
          <w:rPr>
            <w:rFonts w:ascii="Arial" w:hAnsi="Arial" w:cs="Arial"/>
            <w:b/>
            <w:sz w:val="20"/>
          </w:rPr>
          <w:t>Posterior probability density for the population growth rate</w:t>
        </w:r>
      </w:ins>
      <w:ins w:id="1079" w:author="Susanne" w:date="2024-12-18T16:29:00Z">
        <w:r>
          <w:rPr>
            <w:rFonts w:ascii="Arial" w:hAnsi="Arial" w:cs="Arial"/>
            <w:b/>
            <w:sz w:val="20"/>
          </w:rPr>
          <w:t xml:space="preserve"> </w:t>
        </w:r>
      </w:ins>
      <w:ins w:id="1080" w:author="Susanne" w:date="2024-12-18T13:22:00Z">
        <w:r>
          <w:rPr>
            <w:rFonts w:ascii="Arial" w:hAnsi="Arial" w:cs="Arial"/>
            <w:b/>
            <w:sz w:val="20"/>
          </w:rPr>
          <w:t>for the s</w:t>
        </w:r>
        <w:del w:id="1081" w:author="Steffen Oppel" w:date="2025-01-21T14:30:00Z">
          <w:r w:rsidDel="00212718">
            <w:rPr>
              <w:rFonts w:ascii="Arial" w:hAnsi="Arial" w:cs="Arial"/>
              <w:b/>
              <w:sz w:val="20"/>
            </w:rPr>
            <w:delText>e</w:delText>
          </w:r>
        </w:del>
        <w:r>
          <w:rPr>
            <w:rFonts w:ascii="Arial" w:hAnsi="Arial" w:cs="Arial"/>
            <w:b/>
            <w:sz w:val="20"/>
          </w:rPr>
          <w:t xml:space="preserve">cenarios </w:t>
        </w:r>
      </w:ins>
      <w:ins w:id="1082" w:author="Susanne" w:date="2025-01-10T14:04:00Z">
        <w:r>
          <w:rPr>
            <w:rFonts w:ascii="Arial" w:hAnsi="Arial" w:cs="Arial"/>
            <w:b/>
            <w:sz w:val="20"/>
          </w:rPr>
          <w:t>xx</w:t>
        </w:r>
        <w:r w:rsidRPr="00416125">
          <w:rPr>
            <w:rFonts w:ascii="Arial" w:hAnsi="Arial" w:cs="Arial"/>
            <w:b/>
            <w:sz w:val="20"/>
            <w:highlight w:val="yellow"/>
          </w:rPr>
          <w:t xml:space="preserve"> </w:t>
        </w:r>
      </w:ins>
    </w:p>
    <w:p w14:paraId="2D0DF406" w14:textId="77777777" w:rsidR="00EF7E99" w:rsidRDefault="00EF7E99" w:rsidP="004651D6">
      <w:pPr>
        <w:numPr>
          <w:ins w:id="1083" w:author="Susanne" w:date="2025-01-10T14:04:00Z"/>
        </w:numPr>
        <w:spacing w:after="0" w:line="480" w:lineRule="auto"/>
        <w:jc w:val="both"/>
        <w:rPr>
          <w:ins w:id="1084" w:author="Susanne" w:date="2025-01-10T14:04:00Z"/>
          <w:rFonts w:ascii="Arial" w:hAnsi="Arial" w:cs="Arial"/>
          <w:b/>
          <w:sz w:val="20"/>
        </w:rPr>
      </w:pPr>
      <w:ins w:id="1085" w:author="Susanne" w:date="2025-01-10T14:04:00Z">
        <w:r w:rsidRPr="00556AB3">
          <w:rPr>
            <w:rFonts w:ascii="Arial" w:hAnsi="Arial" w:cs="Arial"/>
            <w:b/>
            <w:sz w:val="20"/>
            <w:highlight w:val="yellow"/>
          </w:rPr>
          <w:lastRenderedPageBreak/>
          <w:t xml:space="preserve">Scenarios from Fig. </w:t>
        </w:r>
      </w:ins>
      <w:ins w:id="1086" w:author="Susanne" w:date="2025-01-13T14:56:00Z">
        <w:r>
          <w:rPr>
            <w:rFonts w:ascii="Arial" w:hAnsi="Arial" w:cs="Arial"/>
            <w:b/>
            <w:sz w:val="20"/>
            <w:highlight w:val="yellow"/>
          </w:rPr>
          <w:t>2</w:t>
        </w:r>
      </w:ins>
      <w:ins w:id="1087" w:author="Susanne" w:date="2025-01-10T14:04:00Z">
        <w:r w:rsidRPr="00556AB3">
          <w:rPr>
            <w:rFonts w:ascii="Arial" w:hAnsi="Arial" w:cs="Arial"/>
            <w:b/>
            <w:sz w:val="20"/>
            <w:highlight w:val="yellow"/>
          </w:rPr>
          <w:t>: (1) no second broods, (7) second broods, habitat 200 ha, (13) second broods, habitat 1200 ha, (32) second broods, habitat 1200 ha, improved survival</w:t>
        </w:r>
      </w:ins>
    </w:p>
    <w:p w14:paraId="2D0DF407" w14:textId="77777777" w:rsidR="00EF7E99" w:rsidRDefault="00EF7E99" w:rsidP="004651D6">
      <w:pPr>
        <w:spacing w:after="0" w:line="480" w:lineRule="auto"/>
        <w:rPr>
          <w:rFonts w:ascii="Times New Roman" w:hAnsi="Times New Roman"/>
          <w:b/>
        </w:rPr>
      </w:pPr>
    </w:p>
    <w:p w14:paraId="2D0DF408" w14:textId="77777777" w:rsidR="00EF7E99" w:rsidRDefault="00000000" w:rsidP="00075325">
      <w:pPr>
        <w:numPr>
          <w:ins w:id="1088" w:author="Susanne" w:date="2024-10-30T16:11:00Z"/>
        </w:numPr>
        <w:spacing w:after="0" w:line="480" w:lineRule="auto"/>
        <w:rPr>
          <w:rFonts w:ascii="Arial" w:hAnsi="Arial" w:cs="Arial"/>
          <w:sz w:val="20"/>
        </w:rPr>
      </w:pPr>
      <w:r>
        <w:rPr>
          <w:rFonts w:ascii="Arial" w:hAnsi="Arial" w:cs="Arial"/>
          <w:sz w:val="20"/>
        </w:rPr>
        <w:pict w14:anchorId="2D0DF4AD">
          <v:shape id="_x0000_i1028" type="#_x0000_t75" style="width:444.75pt;height:257.25pt">
            <v:imagedata r:id="rId15" o:title=""/>
          </v:shape>
        </w:pict>
      </w:r>
    </w:p>
    <w:p w14:paraId="2D0DF409" w14:textId="712B812F" w:rsidR="00EF7E99" w:rsidRPr="00985B17" w:rsidRDefault="00EF7E99" w:rsidP="00416125">
      <w:pPr>
        <w:spacing w:after="0" w:line="480" w:lineRule="auto"/>
        <w:rPr>
          <w:ins w:id="1089" w:author="Susanne" w:date="2024-11-08T16:05:00Z"/>
          <w:rFonts w:ascii="Arial" w:hAnsi="Arial" w:cs="Arial"/>
          <w:sz w:val="20"/>
        </w:rPr>
      </w:pPr>
      <w:commentRangeStart w:id="1090"/>
      <w:commentRangeStart w:id="1091"/>
      <w:commentRangeStart w:id="1092"/>
      <w:ins w:id="1093" w:author="Susanne" w:date="2024-10-30T16:12:00Z">
        <w:r>
          <w:rPr>
            <w:rFonts w:ascii="Arial" w:hAnsi="Arial" w:cs="Arial"/>
            <w:sz w:val="20"/>
          </w:rPr>
          <w:t>Fig. 4</w:t>
        </w:r>
      </w:ins>
      <w:ins w:id="1094" w:author="Susanne" w:date="2024-10-30T16:13:00Z">
        <w:r>
          <w:rPr>
            <w:rFonts w:ascii="Arial" w:hAnsi="Arial" w:cs="Arial"/>
            <w:sz w:val="20"/>
          </w:rPr>
          <w:t xml:space="preserve">. </w:t>
        </w:r>
      </w:ins>
      <w:commentRangeEnd w:id="1090"/>
      <w:ins w:id="1095" w:author="Susanne" w:date="2024-11-08T16:06:00Z">
        <w:r>
          <w:rPr>
            <w:rStyle w:val="CommentReference"/>
          </w:rPr>
          <w:commentReference w:id="1090"/>
        </w:r>
      </w:ins>
      <w:commentRangeEnd w:id="1091"/>
      <w:r w:rsidR="00774E60">
        <w:rPr>
          <w:rStyle w:val="CommentReference"/>
        </w:rPr>
        <w:commentReference w:id="1091"/>
      </w:r>
      <w:commentRangeEnd w:id="1092"/>
      <w:r w:rsidR="00C51958">
        <w:rPr>
          <w:rStyle w:val="CommentReference"/>
        </w:rPr>
        <w:commentReference w:id="1092"/>
      </w:r>
      <w:ins w:id="1096" w:author="Susanne" w:date="2025-01-10T13:59:00Z">
        <w:r>
          <w:rPr>
            <w:rFonts w:ascii="Arial" w:hAnsi="Arial" w:cs="Arial"/>
            <w:sz w:val="20"/>
          </w:rPr>
          <w:t>Population growth rate</w:t>
        </w:r>
      </w:ins>
      <w:ins w:id="1097" w:author="Susanne" w:date="2024-10-30T16:18:00Z">
        <w:r>
          <w:rPr>
            <w:rFonts w:ascii="Arial" w:hAnsi="Arial" w:cs="Arial"/>
            <w:sz w:val="20"/>
          </w:rPr>
          <w:t xml:space="preserve"> of the reinforced Pomeranian population of Aquatic Warblers</w:t>
        </w:r>
      </w:ins>
      <w:ins w:id="1098" w:author="Susanne" w:date="2024-10-30T16:13:00Z">
        <w:r>
          <w:rPr>
            <w:rFonts w:ascii="Arial" w:hAnsi="Arial" w:cs="Arial"/>
            <w:sz w:val="20"/>
          </w:rPr>
          <w:t xml:space="preserve"> in relation to </w:t>
        </w:r>
      </w:ins>
      <w:ins w:id="1099" w:author="Susanne" w:date="2024-10-30T16:14:00Z">
        <w:r>
          <w:rPr>
            <w:rFonts w:ascii="Arial" w:hAnsi="Arial" w:cs="Arial"/>
            <w:sz w:val="20"/>
          </w:rPr>
          <w:t xml:space="preserve">available </w:t>
        </w:r>
        <w:commentRangeStart w:id="1100"/>
        <w:commentRangeStart w:id="1101"/>
        <w:r>
          <w:rPr>
            <w:rFonts w:ascii="Arial" w:hAnsi="Arial" w:cs="Arial"/>
            <w:sz w:val="20"/>
          </w:rPr>
          <w:t xml:space="preserve">breeding habitat </w:t>
        </w:r>
      </w:ins>
      <w:commentRangeEnd w:id="1100"/>
      <w:ins w:id="1102" w:author="Susanne" w:date="2025-01-10T13:58:00Z">
        <w:r>
          <w:rPr>
            <w:rStyle w:val="CommentReference"/>
          </w:rPr>
          <w:commentReference w:id="1100"/>
        </w:r>
      </w:ins>
      <w:commentRangeEnd w:id="1101"/>
      <w:r w:rsidR="00795EEB">
        <w:rPr>
          <w:rStyle w:val="CommentReference"/>
        </w:rPr>
        <w:commentReference w:id="1101"/>
      </w:r>
      <w:ins w:id="1103" w:author="Susanne" w:date="2024-10-30T16:15:00Z">
        <w:r>
          <w:rPr>
            <w:rFonts w:ascii="Arial" w:hAnsi="Arial" w:cs="Arial"/>
            <w:sz w:val="20"/>
          </w:rPr>
          <w:t xml:space="preserve">(with a </w:t>
        </w:r>
      </w:ins>
      <w:ins w:id="1104" w:author="Susanne" w:date="2024-12-18T16:53:00Z">
        <w:r>
          <w:rPr>
            <w:rFonts w:ascii="Arial" w:hAnsi="Arial" w:cs="Arial"/>
            <w:sz w:val="20"/>
          </w:rPr>
          <w:t>limit</w:t>
        </w:r>
      </w:ins>
      <w:ins w:id="1105" w:author="Susanne" w:date="2024-10-30T16:16:00Z">
        <w:r>
          <w:rPr>
            <w:rFonts w:ascii="Arial" w:hAnsi="Arial" w:cs="Arial"/>
            <w:sz w:val="20"/>
          </w:rPr>
          <w:t xml:space="preserve"> of 0.1</w:t>
        </w:r>
      </w:ins>
      <w:ins w:id="1106" w:author="Susanne" w:date="2024-12-18T16:52:00Z">
        <w:r>
          <w:rPr>
            <w:rFonts w:ascii="Arial" w:hAnsi="Arial" w:cs="Arial"/>
            <w:sz w:val="20"/>
          </w:rPr>
          <w:t>2</w:t>
        </w:r>
      </w:ins>
      <w:ins w:id="1107" w:author="Susanne" w:date="2024-10-30T16:16:00Z">
        <w:r>
          <w:rPr>
            <w:rFonts w:ascii="Arial" w:hAnsi="Arial" w:cs="Arial"/>
            <w:sz w:val="20"/>
          </w:rPr>
          <w:t xml:space="preserve"> </w:t>
        </w:r>
      </w:ins>
      <w:ins w:id="1108" w:author="Susanne" w:date="2024-12-18T16:53:00Z">
        <w:r>
          <w:rPr>
            <w:rFonts w:ascii="Arial" w:hAnsi="Arial" w:cs="Arial"/>
            <w:sz w:val="20"/>
          </w:rPr>
          <w:t>breeding</w:t>
        </w:r>
      </w:ins>
      <w:ins w:id="1109" w:author="Susanne" w:date="2024-10-30T16:16:00Z">
        <w:r>
          <w:rPr>
            <w:rFonts w:ascii="Arial" w:hAnsi="Arial" w:cs="Arial"/>
            <w:sz w:val="20"/>
          </w:rPr>
          <w:t xml:space="preserve"> </w:t>
        </w:r>
      </w:ins>
      <w:ins w:id="1110" w:author="Susanne" w:date="2024-12-18T16:53:00Z">
        <w:r>
          <w:rPr>
            <w:rFonts w:ascii="Arial" w:hAnsi="Arial" w:cs="Arial"/>
            <w:sz w:val="20"/>
          </w:rPr>
          <w:t>fe</w:t>
        </w:r>
      </w:ins>
      <w:ins w:id="1111" w:author="Susanne" w:date="2024-10-30T16:16:00Z">
        <w:r>
          <w:rPr>
            <w:rFonts w:ascii="Arial" w:hAnsi="Arial" w:cs="Arial"/>
            <w:sz w:val="20"/>
          </w:rPr>
          <w:t>males per ha)</w:t>
        </w:r>
      </w:ins>
      <w:ins w:id="1112" w:author="Susanne" w:date="2024-10-30T16:17:00Z">
        <w:r>
          <w:rPr>
            <w:rFonts w:ascii="Arial" w:hAnsi="Arial" w:cs="Arial"/>
            <w:sz w:val="20"/>
          </w:rPr>
          <w:t xml:space="preserve"> </w:t>
        </w:r>
      </w:ins>
      <w:ins w:id="1113" w:author="Susanne" w:date="2024-11-08T16:04:00Z">
        <w:r>
          <w:rPr>
            <w:rFonts w:ascii="Arial" w:hAnsi="Arial" w:cs="Arial"/>
            <w:sz w:val="20"/>
          </w:rPr>
          <w:t xml:space="preserve">shown </w:t>
        </w:r>
      </w:ins>
      <w:ins w:id="1114" w:author="Susanne" w:date="2024-10-30T16:17:00Z">
        <w:r>
          <w:rPr>
            <w:rFonts w:ascii="Arial" w:hAnsi="Arial" w:cs="Arial"/>
            <w:sz w:val="20"/>
          </w:rPr>
          <w:t xml:space="preserve">for different numbers of </w:t>
        </w:r>
        <w:commentRangeStart w:id="1115"/>
        <w:commentRangeStart w:id="1116"/>
        <w:r>
          <w:rPr>
            <w:rFonts w:ascii="Arial" w:hAnsi="Arial" w:cs="Arial"/>
            <w:sz w:val="20"/>
          </w:rPr>
          <w:t>release years</w:t>
        </w:r>
      </w:ins>
      <w:ins w:id="1117" w:author="Susanne" w:date="2025-01-10T13:57:00Z">
        <w:r>
          <w:rPr>
            <w:rFonts w:ascii="Arial" w:hAnsi="Arial" w:cs="Arial"/>
            <w:sz w:val="20"/>
          </w:rPr>
          <w:t xml:space="preserve"> </w:t>
        </w:r>
      </w:ins>
      <w:commentRangeEnd w:id="1115"/>
      <w:ins w:id="1118" w:author="Susanne" w:date="2025-01-10T13:59:00Z">
        <w:r>
          <w:rPr>
            <w:rStyle w:val="CommentReference"/>
          </w:rPr>
          <w:commentReference w:id="1115"/>
        </w:r>
      </w:ins>
      <w:commentRangeEnd w:id="1116"/>
      <w:r w:rsidR="00D77194">
        <w:rPr>
          <w:rStyle w:val="CommentReference"/>
        </w:rPr>
        <w:commentReference w:id="1116"/>
      </w:r>
      <w:ins w:id="1119" w:author="Susanne" w:date="2025-01-10T13:57:00Z">
        <w:r>
          <w:rPr>
            <w:rFonts w:ascii="Arial" w:hAnsi="Arial" w:cs="Arial"/>
            <w:sz w:val="20"/>
          </w:rPr>
          <w:t>and for average and improved survival</w:t>
        </w:r>
      </w:ins>
      <w:ins w:id="1120" w:author="Steffen Oppel" w:date="2025-01-21T15:05:00Z">
        <w:r w:rsidR="001F5F34">
          <w:rPr>
            <w:rFonts w:ascii="Arial" w:hAnsi="Arial" w:cs="Arial"/>
            <w:sz w:val="20"/>
          </w:rPr>
          <w:t>, assuming that mowing is managed so that Aquatic Warblers can raise two broods per year</w:t>
        </w:r>
      </w:ins>
      <w:ins w:id="1121" w:author="Susanne" w:date="2024-10-30T16:17:00Z">
        <w:r>
          <w:rPr>
            <w:rFonts w:ascii="Arial" w:hAnsi="Arial" w:cs="Arial"/>
            <w:sz w:val="20"/>
          </w:rPr>
          <w:t>.</w:t>
        </w:r>
      </w:ins>
    </w:p>
    <w:p w14:paraId="2D0DF40A" w14:textId="77777777" w:rsidR="00EF7E99" w:rsidRDefault="00EF7E99">
      <w:pPr>
        <w:spacing w:after="0" w:line="480" w:lineRule="auto"/>
        <w:rPr>
          <w:rFonts w:ascii="Times New Roman" w:hAnsi="Times New Roman"/>
          <w:b/>
        </w:rPr>
      </w:pPr>
    </w:p>
    <w:p w14:paraId="2D0DF40B" w14:textId="77777777" w:rsidR="00EF7E99" w:rsidRDefault="00EF7E99">
      <w:pPr>
        <w:spacing w:after="0" w:line="480" w:lineRule="auto"/>
        <w:rPr>
          <w:ins w:id="1122" w:author="Jaume Badia" w:date="2025-01-16T10:46:00Z"/>
          <w:rFonts w:ascii="Times New Roman" w:hAnsi="Times New Roman"/>
          <w:b/>
        </w:rPr>
      </w:pPr>
      <w:r>
        <w:rPr>
          <w:rFonts w:ascii="Times New Roman" w:hAnsi="Times New Roman"/>
          <w:b/>
        </w:rPr>
        <w:t>Discussion</w:t>
      </w:r>
    </w:p>
    <w:p w14:paraId="724BD5B2" w14:textId="0575D957" w:rsidR="008D2CA2" w:rsidDel="008D2CA2" w:rsidRDefault="008D2CA2">
      <w:pPr>
        <w:spacing w:after="0" w:line="480" w:lineRule="auto"/>
        <w:rPr>
          <w:del w:id="1123" w:author="Jaume Badia" w:date="2025-01-16T10:46:00Z"/>
          <w:rFonts w:ascii="Times New Roman" w:hAnsi="Times New Roman"/>
          <w:b/>
        </w:rPr>
      </w:pPr>
    </w:p>
    <w:p w14:paraId="2D0DF40C" w14:textId="56D532B0" w:rsidR="00EF7E99" w:rsidDel="00CE0C84" w:rsidRDefault="00EF7E99">
      <w:pPr>
        <w:spacing w:after="0" w:line="480" w:lineRule="auto"/>
        <w:rPr>
          <w:del w:id="1124" w:author="Steffen Oppel" w:date="2025-01-21T15:07:00Z"/>
          <w:rFonts w:ascii="Times New Roman" w:hAnsi="Times New Roman"/>
          <w:b/>
        </w:rPr>
      </w:pPr>
      <w:del w:id="1125" w:author="Steffen Oppel" w:date="2025-01-21T15:07:00Z">
        <w:r w:rsidDel="00CE0C84">
          <w:rPr>
            <w:rFonts w:ascii="Times New Roman" w:hAnsi="Times New Roman"/>
            <w:b/>
          </w:rPr>
          <w:delText>Population development 1993 – 2023</w:delText>
        </w:r>
      </w:del>
    </w:p>
    <w:p w14:paraId="44F5C4A9" w14:textId="77777777" w:rsidR="00803029" w:rsidRDefault="00CE0C84" w:rsidP="00700FDA">
      <w:pPr>
        <w:spacing w:after="0" w:line="480" w:lineRule="auto"/>
        <w:jc w:val="both"/>
        <w:rPr>
          <w:ins w:id="1126" w:author="Steffen Oppel" w:date="2025-01-21T15:10:00Z"/>
          <w:rFonts w:ascii="Times New Roman" w:hAnsi="Times New Roman"/>
        </w:rPr>
      </w:pPr>
      <w:ins w:id="1127" w:author="Steffen Oppel" w:date="2025-01-21T15:07:00Z">
        <w:r>
          <w:rPr>
            <w:rFonts w:ascii="Times New Roman" w:hAnsi="Times New Roman"/>
          </w:rPr>
          <w:t>We sho</w:t>
        </w:r>
      </w:ins>
      <w:ins w:id="1128" w:author="Steffen Oppel" w:date="2025-01-21T15:08:00Z">
        <w:r>
          <w:rPr>
            <w:rFonts w:ascii="Times New Roman" w:hAnsi="Times New Roman"/>
          </w:rPr>
          <w:t xml:space="preserve">w that the Pomeranian population of Aquatic Warblers </w:t>
        </w:r>
        <w:r w:rsidR="00C60D85">
          <w:rPr>
            <w:rFonts w:ascii="Times New Roman" w:hAnsi="Times New Roman"/>
          </w:rPr>
          <w:t xml:space="preserve">disappeared due to a combination of low productivity and insufficient survival, and that a reduction in mowing intensity that </w:t>
        </w:r>
        <w:r w:rsidR="00E1092A">
          <w:rPr>
            <w:rFonts w:ascii="Times New Roman" w:hAnsi="Times New Roman"/>
          </w:rPr>
          <w:t>would have allowed seco</w:t>
        </w:r>
      </w:ins>
      <w:ins w:id="1129" w:author="Steffen Oppel" w:date="2025-01-21T15:09:00Z">
        <w:r w:rsidR="00E1092A">
          <w:rPr>
            <w:rFonts w:ascii="Times New Roman" w:hAnsi="Times New Roman"/>
          </w:rPr>
          <w:t xml:space="preserve">nd broods, and slightly higher survival may have been sufficient to retain the population. We further show that </w:t>
        </w:r>
        <w:r w:rsidR="000A3DCF">
          <w:rPr>
            <w:rFonts w:ascii="Times New Roman" w:hAnsi="Times New Roman"/>
          </w:rPr>
          <w:t xml:space="preserve">reinforcement alone will be insufficient unless the amount of </w:t>
        </w:r>
        <w:r w:rsidR="000A3DCF">
          <w:rPr>
            <w:rFonts w:ascii="Times New Roman" w:hAnsi="Times New Roman"/>
          </w:rPr>
          <w:lastRenderedPageBreak/>
          <w:t xml:space="preserve">available habitat is increased, and </w:t>
        </w:r>
      </w:ins>
      <w:ins w:id="1130" w:author="Steffen Oppel" w:date="2025-01-21T15:10:00Z">
        <w:r w:rsidR="000A3DCF">
          <w:rPr>
            <w:rFonts w:ascii="Times New Roman" w:hAnsi="Times New Roman"/>
          </w:rPr>
          <w:t xml:space="preserve">conservation measures are taken to increase survival and </w:t>
        </w:r>
        <w:r w:rsidR="00803029">
          <w:rPr>
            <w:rFonts w:ascii="Times New Roman" w:hAnsi="Times New Roman"/>
          </w:rPr>
          <w:t>productivity by allowing second broods.</w:t>
        </w:r>
      </w:ins>
    </w:p>
    <w:p w14:paraId="6FDEB90E" w14:textId="77777777" w:rsidR="00762D84" w:rsidRDefault="00F405BF" w:rsidP="00700FDA">
      <w:pPr>
        <w:spacing w:after="0" w:line="480" w:lineRule="auto"/>
        <w:jc w:val="both"/>
        <w:rPr>
          <w:ins w:id="1131" w:author="Steffen Oppel" w:date="2025-01-21T15:19:00Z"/>
          <w:rFonts w:ascii="Times New Roman" w:hAnsi="Times New Roman"/>
        </w:rPr>
      </w:pPr>
      <w:commentRangeStart w:id="1132"/>
      <w:commentRangeStart w:id="1133"/>
      <w:ins w:id="1134" w:author="Jaume Badia" w:date="2025-01-16T10:52:00Z">
        <w:r>
          <w:rPr>
            <w:rFonts w:ascii="Times New Roman" w:hAnsi="Times New Roman"/>
          </w:rPr>
          <w:t>In the context of the current extinction crisis, population reinforcements appear critical to prevent and mitigate local or global species extinctions (</w:t>
        </w:r>
        <w:r>
          <w:rPr>
            <w:rFonts w:ascii="Times New Roman" w:hAnsi="Times New Roman"/>
            <w:b/>
          </w:rPr>
          <w:t xml:space="preserve">IUCN/SSC 2013; </w:t>
        </w:r>
        <w:proofErr w:type="spellStart"/>
        <w:r>
          <w:rPr>
            <w:rFonts w:ascii="Times New Roman" w:hAnsi="Times New Roman"/>
            <w:b/>
          </w:rPr>
          <w:t>Bubac</w:t>
        </w:r>
        <w:proofErr w:type="spellEnd"/>
        <w:r>
          <w:rPr>
            <w:rFonts w:ascii="Times New Roman" w:hAnsi="Times New Roman"/>
            <w:b/>
          </w:rPr>
          <w:t xml:space="preserve"> et al., 2019; </w:t>
        </w:r>
        <w:r w:rsidRPr="00015160">
          <w:rPr>
            <w:rFonts w:ascii="Times New Roman" w:hAnsi="Times New Roman"/>
            <w:b/>
            <w:bCs/>
          </w:rPr>
          <w:t>Munstermann et al., 2021</w:t>
        </w:r>
        <w:r>
          <w:rPr>
            <w:rFonts w:ascii="Times New Roman" w:hAnsi="Times New Roman"/>
          </w:rPr>
          <w:t xml:space="preserve">). </w:t>
        </w:r>
      </w:ins>
      <w:ins w:id="1135" w:author="Steffen Oppel" w:date="2025-01-21T15:18:00Z">
        <w:r w:rsidR="00762D84">
          <w:rPr>
            <w:rFonts w:ascii="Times New Roman" w:hAnsi="Times New Roman"/>
          </w:rPr>
          <w:t>However, our results indicate that reinforcement alone is insuff</w:t>
        </w:r>
      </w:ins>
      <w:ins w:id="1136" w:author="Steffen Oppel" w:date="2025-01-21T15:19:00Z">
        <w:r w:rsidR="00762D84">
          <w:rPr>
            <w:rFonts w:ascii="Times New Roman" w:hAnsi="Times New Roman"/>
          </w:rPr>
          <w:t>icient to restore a viable population of the Aquatic Warbler in Pomerania.</w:t>
        </w:r>
      </w:ins>
    </w:p>
    <w:p w14:paraId="2D0DF40D" w14:textId="54AE96A5" w:rsidR="00EF7E99" w:rsidRDefault="00F405BF" w:rsidP="00700FDA">
      <w:pPr>
        <w:spacing w:after="0" w:line="480" w:lineRule="auto"/>
        <w:jc w:val="both"/>
        <w:rPr>
          <w:rFonts w:ascii="Times New Roman" w:hAnsi="Times New Roman"/>
        </w:rPr>
      </w:pPr>
      <w:ins w:id="1137" w:author="Jaume Badia" w:date="2025-01-16T10:52:00Z">
        <w:del w:id="1138" w:author="Steffen Oppel" w:date="2025-01-21T15:11:00Z">
          <w:r w:rsidDel="00B63AE4">
            <w:rPr>
              <w:rFonts w:ascii="Times New Roman" w:hAnsi="Times New Roman"/>
            </w:rPr>
            <w:delText xml:space="preserve">Here, we use Integrated Population Models (IPMs) combined with Population Viability Analyses (PVAs) to evaluate a range of reinforcement strategies for the </w:delText>
          </w:r>
        </w:del>
      </w:ins>
      <w:ins w:id="1139" w:author="Jaume Badia" w:date="2025-01-16T10:53:00Z">
        <w:del w:id="1140" w:author="Steffen Oppel" w:date="2025-01-21T15:11:00Z">
          <w:r w:rsidDel="00B63AE4">
            <w:rPr>
              <w:rFonts w:ascii="Times New Roman" w:hAnsi="Times New Roman"/>
            </w:rPr>
            <w:delText>A</w:delText>
          </w:r>
        </w:del>
      </w:ins>
      <w:ins w:id="1141" w:author="Jaume Badia" w:date="2025-01-16T10:52:00Z">
        <w:del w:id="1142" w:author="Steffen Oppel" w:date="2025-01-21T15:11:00Z">
          <w:r w:rsidDel="00B63AE4">
            <w:rPr>
              <w:rFonts w:ascii="Times New Roman" w:hAnsi="Times New Roman"/>
            </w:rPr>
            <w:delText xml:space="preserve">quatic </w:delText>
          </w:r>
        </w:del>
      </w:ins>
      <w:ins w:id="1143" w:author="Jaume Badia" w:date="2025-01-16T10:53:00Z">
        <w:del w:id="1144" w:author="Steffen Oppel" w:date="2025-01-21T15:11:00Z">
          <w:r w:rsidDel="00B63AE4">
            <w:rPr>
              <w:rFonts w:ascii="Times New Roman" w:hAnsi="Times New Roman"/>
            </w:rPr>
            <w:delText>W</w:delText>
          </w:r>
        </w:del>
      </w:ins>
      <w:ins w:id="1145" w:author="Jaume Badia" w:date="2025-01-16T10:52:00Z">
        <w:del w:id="1146" w:author="Steffen Oppel" w:date="2025-01-21T15:11:00Z">
          <w:r w:rsidDel="00B63AE4">
            <w:rPr>
              <w:rFonts w:ascii="Times New Roman" w:hAnsi="Times New Roman"/>
            </w:rPr>
            <w:delText xml:space="preserve">arbler, a rare, endangered long-distance migrant passerine. </w:delText>
          </w:r>
        </w:del>
      </w:ins>
      <w:commentRangeEnd w:id="1132"/>
      <w:ins w:id="1147" w:author="Jaume Badia" w:date="2025-01-16T10:53:00Z">
        <w:del w:id="1148" w:author="Steffen Oppel" w:date="2025-01-21T15:11:00Z">
          <w:r w:rsidDel="00B63AE4">
            <w:rPr>
              <w:rStyle w:val="CommentReference"/>
            </w:rPr>
            <w:commentReference w:id="1132"/>
          </w:r>
        </w:del>
      </w:ins>
      <w:commentRangeEnd w:id="1133"/>
      <w:del w:id="1149" w:author="Steffen Oppel" w:date="2025-01-21T15:11:00Z">
        <w:r w:rsidR="00803029" w:rsidDel="00B63AE4">
          <w:rPr>
            <w:rStyle w:val="CommentReference"/>
          </w:rPr>
          <w:commentReference w:id="1133"/>
        </w:r>
      </w:del>
      <w:r w:rsidR="00EF7E99">
        <w:rPr>
          <w:rFonts w:ascii="Times New Roman" w:hAnsi="Times New Roman"/>
        </w:rPr>
        <w:t xml:space="preserve">One aim of this study was to </w:t>
      </w:r>
      <w:commentRangeStart w:id="1150"/>
      <w:del w:id="1151" w:author="Steffen Oppel" w:date="2025-01-21T15:11:00Z">
        <w:r w:rsidR="00EF7E99" w:rsidDel="00B63AE4">
          <w:rPr>
            <w:rFonts w:ascii="Times New Roman" w:hAnsi="Times New Roman"/>
          </w:rPr>
          <w:delText>determine the</w:delText>
        </w:r>
      </w:del>
      <w:ins w:id="1152" w:author="Steffen Oppel" w:date="2025-01-21T15:11:00Z">
        <w:r w:rsidR="00B63AE4">
          <w:rPr>
            <w:rFonts w:ascii="Times New Roman" w:hAnsi="Times New Roman"/>
          </w:rPr>
          <w:t>explore which</w:t>
        </w:r>
      </w:ins>
      <w:r w:rsidR="00EF7E99">
        <w:rPr>
          <w:rFonts w:ascii="Times New Roman" w:hAnsi="Times New Roman"/>
        </w:rPr>
        <w:t xml:space="preserve"> demographic </w:t>
      </w:r>
      <w:del w:id="1153" w:author="Steffen Oppel" w:date="2025-01-21T15:11:00Z">
        <w:r w:rsidR="00EF7E99" w:rsidDel="00B63AE4">
          <w:rPr>
            <w:rFonts w:ascii="Times New Roman" w:hAnsi="Times New Roman"/>
          </w:rPr>
          <w:delText>drivers behind</w:delText>
        </w:r>
      </w:del>
      <w:ins w:id="1154" w:author="Steffen Oppel" w:date="2025-01-21T15:11:00Z">
        <w:r w:rsidR="00B63AE4">
          <w:rPr>
            <w:rFonts w:ascii="Times New Roman" w:hAnsi="Times New Roman"/>
          </w:rPr>
          <w:t>parameters contributed to</w:t>
        </w:r>
      </w:ins>
      <w:r w:rsidR="00EF7E99">
        <w:rPr>
          <w:rFonts w:ascii="Times New Roman" w:hAnsi="Times New Roman"/>
        </w:rPr>
        <w:t xml:space="preserve"> the observed decline </w:t>
      </w:r>
      <w:commentRangeEnd w:id="1150"/>
      <w:r w:rsidR="00EF7E99">
        <w:rPr>
          <w:rStyle w:val="CommentReference"/>
        </w:rPr>
        <w:commentReference w:id="1150"/>
      </w:r>
      <w:r w:rsidR="00EF7E99">
        <w:rPr>
          <w:rFonts w:ascii="Times New Roman" w:hAnsi="Times New Roman"/>
        </w:rPr>
        <w:t xml:space="preserve">of the Pomeranian population of Aquatic Warblers during the last 30 years. </w:t>
      </w:r>
      <w:commentRangeStart w:id="1155"/>
      <w:del w:id="1156" w:author="Steffen Oppel" w:date="2025-01-21T15:19:00Z">
        <w:r w:rsidR="00EF7E99" w:rsidDel="00762D84">
          <w:rPr>
            <w:rFonts w:ascii="Times New Roman" w:hAnsi="Times New Roman"/>
          </w:rPr>
          <w:delText>Catastrophic events were not included in our simulations</w:delText>
        </w:r>
        <w:commentRangeEnd w:id="1155"/>
        <w:r w:rsidR="00EF7E99" w:rsidDel="00762D84">
          <w:rPr>
            <w:rStyle w:val="CommentReference"/>
          </w:rPr>
          <w:commentReference w:id="1155"/>
        </w:r>
        <w:r w:rsidR="00EF7E99" w:rsidDel="00762D84">
          <w:rPr>
            <w:rFonts w:ascii="Times New Roman" w:hAnsi="Times New Roman"/>
          </w:rPr>
          <w:delText>, a</w:delText>
        </w:r>
      </w:del>
      <w:ins w:id="1157" w:author="Steffen Oppel" w:date="2025-01-21T15:19:00Z">
        <w:r w:rsidR="00762D84">
          <w:rPr>
            <w:rFonts w:ascii="Times New Roman" w:hAnsi="Times New Roman"/>
          </w:rPr>
          <w:t>A</w:t>
        </w:r>
      </w:ins>
      <w:r w:rsidR="00EF7E99">
        <w:rPr>
          <w:rFonts w:ascii="Times New Roman" w:hAnsi="Times New Roman"/>
        </w:rPr>
        <w:t xml:space="preserve">lthough ongoing habitat loss until 2003 has certainly contributed to the </w:t>
      </w:r>
      <w:del w:id="1158" w:author="Steffen Oppel" w:date="2025-01-21T15:12:00Z">
        <w:r w:rsidR="00EF7E99" w:rsidDel="004C48CB">
          <w:rPr>
            <w:rFonts w:ascii="Times New Roman" w:hAnsi="Times New Roman"/>
          </w:rPr>
          <w:delText xml:space="preserve">fast collapse </w:delText>
        </w:r>
      </w:del>
      <w:ins w:id="1159" w:author="Steffen Oppel" w:date="2025-01-21T15:12:00Z">
        <w:r w:rsidR="004C48CB">
          <w:rPr>
            <w:rFonts w:ascii="Times New Roman" w:hAnsi="Times New Roman"/>
          </w:rPr>
          <w:t xml:space="preserve">decrease </w:t>
        </w:r>
      </w:ins>
      <w:r w:rsidR="00EF7E99">
        <w:rPr>
          <w:rFonts w:ascii="Times New Roman" w:hAnsi="Times New Roman"/>
        </w:rPr>
        <w:t>of the population (</w:t>
      </w:r>
      <w:r w:rsidR="00EF7E99">
        <w:rPr>
          <w:rFonts w:ascii="Times New Roman" w:hAnsi="Times New Roman"/>
          <w:b/>
        </w:rPr>
        <w:t>Flade et al., 2018</w:t>
      </w:r>
      <w:r w:rsidR="00EF7E99">
        <w:rPr>
          <w:rFonts w:ascii="Times New Roman" w:hAnsi="Times New Roman"/>
        </w:rPr>
        <w:t>)</w:t>
      </w:r>
      <w:ins w:id="1160" w:author="Steffen Oppel" w:date="2025-01-21T15:20:00Z">
        <w:r w:rsidR="000B42DD">
          <w:rPr>
            <w:rFonts w:ascii="Times New Roman" w:hAnsi="Times New Roman"/>
          </w:rPr>
          <w:t>, l</w:t>
        </w:r>
      </w:ins>
      <w:del w:id="1161" w:author="Steffen Oppel" w:date="2025-01-21T15:19:00Z">
        <w:r w:rsidR="00EF7E99" w:rsidDel="000B42DD">
          <w:rPr>
            <w:rFonts w:ascii="Times New Roman" w:hAnsi="Times New Roman"/>
          </w:rPr>
          <w:delText>. L</w:delText>
        </w:r>
      </w:del>
      <w:r w:rsidR="00EF7E99">
        <w:rPr>
          <w:rFonts w:ascii="Times New Roman" w:hAnsi="Times New Roman"/>
        </w:rPr>
        <w:t>arge-scale drainage and increased land use intensity on fen mires drastically reduced available habitat (</w:t>
      </w:r>
      <w:proofErr w:type="spellStart"/>
      <w:r w:rsidR="00EF7E99">
        <w:rPr>
          <w:rFonts w:ascii="Times New Roman" w:hAnsi="Times New Roman"/>
          <w:b/>
        </w:rPr>
        <w:t>Tanneberger</w:t>
      </w:r>
      <w:proofErr w:type="spellEnd"/>
      <w:r w:rsidR="00EF7E99">
        <w:rPr>
          <w:rFonts w:ascii="Times New Roman" w:hAnsi="Times New Roman"/>
          <w:b/>
        </w:rPr>
        <w:t xml:space="preserve"> et al., 2011</w:t>
      </w:r>
      <w:r w:rsidR="00EF7E99">
        <w:rPr>
          <w:rFonts w:ascii="Times New Roman" w:hAnsi="Times New Roman"/>
        </w:rPr>
        <w:t xml:space="preserve">). </w:t>
      </w:r>
      <w:del w:id="1162" w:author="Steffen Oppel" w:date="2025-01-21T15:20:00Z">
        <w:r w:rsidR="00EF7E99" w:rsidDel="000B42DD">
          <w:rPr>
            <w:rFonts w:ascii="Times New Roman" w:hAnsi="Times New Roman"/>
          </w:rPr>
          <w:delText xml:space="preserve">The extent of habitat deterioration during that time period and in particular the impact on Aquatic Warbler populations is difficult to quantify. However, loss of suitable breeding habitat directly translates into demographic consequences. </w:delText>
        </w:r>
      </w:del>
      <w:r w:rsidR="00EF7E99">
        <w:rPr>
          <w:rFonts w:ascii="Times New Roman" w:hAnsi="Times New Roman"/>
        </w:rPr>
        <w:t xml:space="preserve">Our </w:t>
      </w:r>
      <w:del w:id="1163" w:author="Steffen Oppel" w:date="2025-01-21T15:20:00Z">
        <w:r w:rsidR="00EF7E99" w:rsidDel="000B42DD">
          <w:rPr>
            <w:rFonts w:ascii="Times New Roman" w:hAnsi="Times New Roman"/>
          </w:rPr>
          <w:delText xml:space="preserve">PVA </w:delText>
        </w:r>
      </w:del>
      <w:ins w:id="1164" w:author="Steffen Oppel" w:date="2025-01-21T15:20:00Z">
        <w:r w:rsidR="000B42DD">
          <w:rPr>
            <w:rFonts w:ascii="Times New Roman" w:hAnsi="Times New Roman"/>
          </w:rPr>
          <w:t>population model</w:t>
        </w:r>
        <w:r w:rsidR="000B42DD">
          <w:rPr>
            <w:rFonts w:ascii="Times New Roman" w:hAnsi="Times New Roman"/>
          </w:rPr>
          <w:t xml:space="preserve"> </w:t>
        </w:r>
      </w:ins>
      <w:r w:rsidR="00EF7E99">
        <w:rPr>
          <w:rFonts w:ascii="Times New Roman" w:hAnsi="Times New Roman"/>
        </w:rPr>
        <w:t xml:space="preserve">suggests that the low numbers of Aquatic Warblers after </w:t>
      </w:r>
      <w:del w:id="1165" w:author="Susanne" w:date="2024-12-18T15:25:00Z">
        <w:r w:rsidR="00EF7E99" w:rsidDel="00607A89">
          <w:rPr>
            <w:rFonts w:ascii="Times New Roman" w:hAnsi="Times New Roman"/>
          </w:rPr>
          <w:delText xml:space="preserve">1997 </w:delText>
        </w:r>
      </w:del>
      <w:ins w:id="1166" w:author="Susanne" w:date="2024-12-18T15:25:00Z">
        <w:r w:rsidR="00EF7E99">
          <w:rPr>
            <w:rFonts w:ascii="Times New Roman" w:hAnsi="Times New Roman"/>
          </w:rPr>
          <w:t xml:space="preserve">2003 </w:t>
        </w:r>
      </w:ins>
      <w:del w:id="1167" w:author="Steffen Oppel" w:date="2025-01-21T15:20:00Z">
        <w:r w:rsidR="00EF7E99" w:rsidRPr="007834DA" w:rsidDel="000B42DD">
          <w:rPr>
            <w:rFonts w:ascii="Times New Roman" w:hAnsi="Times New Roman"/>
          </w:rPr>
          <w:delText xml:space="preserve">are </w:delText>
        </w:r>
      </w:del>
      <w:ins w:id="1168" w:author="Steffen Oppel" w:date="2025-01-21T15:20:00Z">
        <w:r w:rsidR="000B42DD">
          <w:rPr>
            <w:rFonts w:ascii="Times New Roman" w:hAnsi="Times New Roman"/>
          </w:rPr>
          <w:t>can be partially</w:t>
        </w:r>
        <w:r w:rsidR="000B42DD" w:rsidRPr="007834DA">
          <w:rPr>
            <w:rFonts w:ascii="Times New Roman" w:hAnsi="Times New Roman"/>
          </w:rPr>
          <w:t xml:space="preserve"> </w:t>
        </w:r>
      </w:ins>
      <w:r w:rsidR="00EF7E99" w:rsidRPr="007834DA">
        <w:rPr>
          <w:rFonts w:ascii="Times New Roman" w:hAnsi="Times New Roman"/>
        </w:rPr>
        <w:t xml:space="preserve">attributed to a reduction in the proportion of second broods </w:t>
      </w:r>
      <w:del w:id="1169" w:author="Steffen Oppel" w:date="2025-01-21T15:20:00Z">
        <w:r w:rsidR="00EF7E99" w:rsidRPr="007834DA" w:rsidDel="000B42DD">
          <w:rPr>
            <w:rFonts w:ascii="Times New Roman" w:hAnsi="Times New Roman"/>
          </w:rPr>
          <w:delText>or a reduction in reproductive output in general</w:delText>
        </w:r>
        <w:r w:rsidR="00EF7E99" w:rsidDel="000B42DD">
          <w:rPr>
            <w:rFonts w:ascii="Times New Roman" w:hAnsi="Times New Roman"/>
          </w:rPr>
          <w:delText xml:space="preserve"> </w:delText>
        </w:r>
      </w:del>
      <w:r w:rsidR="00EF7E99">
        <w:rPr>
          <w:rFonts w:ascii="Times New Roman" w:hAnsi="Times New Roman"/>
        </w:rPr>
        <w:t>(Fig. 2</w:t>
      </w:r>
      <w:ins w:id="1170" w:author="Susanne" w:date="2024-12-19T11:18:00Z">
        <w:del w:id="1171" w:author="Steffen Oppel" w:date="2025-01-21T15:20:00Z">
          <w:r w:rsidR="00EF7E99" w:rsidDel="000B42DD">
            <w:rPr>
              <w:rFonts w:ascii="Times New Roman" w:hAnsi="Times New Roman"/>
            </w:rPr>
            <w:delText>, Fig. 3</w:delText>
          </w:r>
        </w:del>
      </w:ins>
      <w:r w:rsidR="00EF7E99">
        <w:rPr>
          <w:rFonts w:ascii="Times New Roman" w:hAnsi="Times New Roman"/>
        </w:rPr>
        <w:t>). The majority of females are assumed to move to other breeding sites for the second brood (</w:t>
      </w:r>
      <w:proofErr w:type="spellStart"/>
      <w:r w:rsidR="00EF7E99">
        <w:rPr>
          <w:rFonts w:ascii="Times New Roman" w:hAnsi="Times New Roman"/>
          <w:b/>
        </w:rPr>
        <w:t>Dyrcz</w:t>
      </w:r>
      <w:proofErr w:type="spellEnd"/>
      <w:r w:rsidR="00EF7E99">
        <w:rPr>
          <w:rFonts w:ascii="Times New Roman" w:hAnsi="Times New Roman"/>
          <w:b/>
        </w:rPr>
        <w:t xml:space="preserve"> and Zdunek, 1993b; Schulze-Hagen et al., 1999</w:t>
      </w:r>
      <w:r w:rsidR="00EF7E99">
        <w:rPr>
          <w:rFonts w:ascii="Times New Roman" w:hAnsi="Times New Roman"/>
        </w:rPr>
        <w:t xml:space="preserve">). </w:t>
      </w:r>
      <w:del w:id="1172" w:author="Susanne" w:date="2024-12-19T11:39:00Z">
        <w:r w:rsidR="00EF7E99" w:rsidDel="00700FDA">
          <w:rPr>
            <w:rFonts w:ascii="Times New Roman" w:hAnsi="Times New Roman"/>
          </w:rPr>
          <w:delText>During the 1990s, o</w:delText>
        </w:r>
      </w:del>
      <w:ins w:id="1173" w:author="Susanne" w:date="2024-12-19T11:39:00Z">
        <w:r w:rsidR="00EF7E99">
          <w:rPr>
            <w:rFonts w:ascii="Times New Roman" w:hAnsi="Times New Roman"/>
          </w:rPr>
          <w:t>O</w:t>
        </w:r>
      </w:ins>
      <w:r w:rsidR="00EF7E99">
        <w:rPr>
          <w:rFonts w:ascii="Times New Roman" w:hAnsi="Times New Roman"/>
        </w:rPr>
        <w:t xml:space="preserve">ngoing habitat loss increased habitat fragmentation which </w:t>
      </w:r>
      <w:del w:id="1174" w:author="Steffen Oppel" w:date="2025-01-21T15:22:00Z">
        <w:r w:rsidR="00EF7E99" w:rsidDel="009961F8">
          <w:rPr>
            <w:rFonts w:ascii="Times New Roman" w:hAnsi="Times New Roman"/>
          </w:rPr>
          <w:delText>possibly has</w:delText>
        </w:r>
      </w:del>
      <w:ins w:id="1175" w:author="Steffen Oppel" w:date="2025-01-21T15:22:00Z">
        <w:r w:rsidR="009961F8">
          <w:rPr>
            <w:rFonts w:ascii="Times New Roman" w:hAnsi="Times New Roman"/>
          </w:rPr>
          <w:t>may have</w:t>
        </w:r>
      </w:ins>
      <w:r w:rsidR="00EF7E99">
        <w:rPr>
          <w:rFonts w:ascii="Times New Roman" w:hAnsi="Times New Roman"/>
        </w:rPr>
        <w:t xml:space="preserve"> limited movements between breeding sites. Additionally, mowing during the breeding season before July reduced the possibility for second breeding attempts and possibly also increased female mortality to some </w:t>
      </w:r>
      <w:r w:rsidR="00EF7E99">
        <w:rPr>
          <w:rFonts w:ascii="Times New Roman" w:hAnsi="Times New Roman"/>
        </w:rPr>
        <w:lastRenderedPageBreak/>
        <w:t xml:space="preserve">extent which also </w:t>
      </w:r>
      <w:del w:id="1176" w:author="Steffen Oppel" w:date="2025-01-21T15:22:00Z">
        <w:r w:rsidR="00EF7E99" w:rsidDel="009961F8">
          <w:rPr>
            <w:rFonts w:ascii="Times New Roman" w:hAnsi="Times New Roman"/>
          </w:rPr>
          <w:delText>negatively influences</w:delText>
        </w:r>
      </w:del>
      <w:ins w:id="1177" w:author="Steffen Oppel" w:date="2025-01-21T15:22:00Z">
        <w:r w:rsidR="009961F8">
          <w:rPr>
            <w:rFonts w:ascii="Times New Roman" w:hAnsi="Times New Roman"/>
          </w:rPr>
          <w:t>contributed to a negat</w:t>
        </w:r>
      </w:ins>
      <w:ins w:id="1178" w:author="Steffen Oppel" w:date="2025-01-21T15:23:00Z">
        <w:r w:rsidR="009961F8">
          <w:rPr>
            <w:rFonts w:ascii="Times New Roman" w:hAnsi="Times New Roman"/>
          </w:rPr>
          <w:t>ive</w:t>
        </w:r>
      </w:ins>
      <w:r w:rsidR="00EF7E99">
        <w:rPr>
          <w:rFonts w:ascii="Times New Roman" w:hAnsi="Times New Roman"/>
        </w:rPr>
        <w:t xml:space="preserve"> population growth rate</w:t>
      </w:r>
      <w:ins w:id="1179" w:author="Steffen Oppel" w:date="2025-01-21T15:23:00Z">
        <w:r w:rsidR="009961F8">
          <w:rPr>
            <w:rFonts w:ascii="Times New Roman" w:hAnsi="Times New Roman"/>
          </w:rPr>
          <w:t xml:space="preserve"> (Fig. 2)</w:t>
        </w:r>
      </w:ins>
      <w:del w:id="1180" w:author="Susanne" w:date="2024-12-19T11:39:00Z">
        <w:r w:rsidR="00EF7E99" w:rsidDel="00700FDA">
          <w:rPr>
            <w:rFonts w:ascii="Times New Roman" w:hAnsi="Times New Roman"/>
          </w:rPr>
          <w:delText xml:space="preserve"> (Fig. 3)</w:delText>
        </w:r>
      </w:del>
      <w:r w:rsidR="00EF7E99">
        <w:rPr>
          <w:rFonts w:ascii="Times New Roman" w:hAnsi="Times New Roman"/>
        </w:rPr>
        <w:t xml:space="preserve">. </w:t>
      </w:r>
    </w:p>
    <w:p w14:paraId="2D0DF40E" w14:textId="6EBAD378" w:rsidR="00EF7E99" w:rsidRDefault="00EF7E99" w:rsidP="00F40C65">
      <w:pPr>
        <w:spacing w:after="0" w:line="480" w:lineRule="auto"/>
        <w:jc w:val="both"/>
        <w:rPr>
          <w:rFonts w:ascii="Times New Roman" w:hAnsi="Times New Roman"/>
        </w:rPr>
      </w:pPr>
      <w:r>
        <w:rPr>
          <w:rFonts w:ascii="Times New Roman" w:hAnsi="Times New Roman"/>
        </w:rPr>
        <w:t xml:space="preserve">Under the current conditions, the Pomeranian population of Aquatic Warblers is likely to go </w:t>
      </w:r>
      <w:commentRangeStart w:id="1181"/>
      <w:r>
        <w:rPr>
          <w:rFonts w:ascii="Times New Roman" w:hAnsi="Times New Roman"/>
        </w:rPr>
        <w:t xml:space="preserve">extinct </w:t>
      </w:r>
      <w:del w:id="1182" w:author="Steffen Oppel" w:date="2025-01-21T15:23:00Z">
        <w:r w:rsidDel="00846A1A">
          <w:rPr>
            <w:rFonts w:ascii="Times New Roman" w:hAnsi="Times New Roman"/>
          </w:rPr>
          <w:delText>in the following years</w:delText>
        </w:r>
      </w:del>
      <w:ins w:id="1183" w:author="Steffen Oppel" w:date="2025-01-21T15:23:00Z">
        <w:r w:rsidR="00846A1A">
          <w:rPr>
            <w:rFonts w:ascii="Times New Roman" w:hAnsi="Times New Roman"/>
          </w:rPr>
          <w:t>immediately</w:t>
        </w:r>
      </w:ins>
      <w:commentRangeEnd w:id="1181"/>
      <w:ins w:id="1184" w:author="Steffen Oppel" w:date="2025-01-21T15:24:00Z">
        <w:r w:rsidR="00736670">
          <w:rPr>
            <w:rStyle w:val="CommentReference"/>
          </w:rPr>
          <w:commentReference w:id="1181"/>
        </w:r>
      </w:ins>
      <w:r>
        <w:rPr>
          <w:rFonts w:ascii="Times New Roman" w:hAnsi="Times New Roman"/>
        </w:rPr>
        <w:t xml:space="preserve">. In 2023, only one singing male was recorded. </w:t>
      </w:r>
      <w:commentRangeStart w:id="1185"/>
      <w:r>
        <w:rPr>
          <w:rFonts w:ascii="Times New Roman" w:hAnsi="Times New Roman"/>
        </w:rPr>
        <w:t>Despite conservation measures</w:t>
      </w:r>
      <w:ins w:id="1186" w:author="Susanne" w:date="2024-12-19T11:41:00Z">
        <w:r>
          <w:rPr>
            <w:rFonts w:ascii="Times New Roman" w:hAnsi="Times New Roman"/>
          </w:rPr>
          <w:t xml:space="preserve"> (e.g. postpone</w:t>
        </w:r>
      </w:ins>
      <w:ins w:id="1187" w:author="Susanne" w:date="2024-12-19T11:42:00Z">
        <w:r>
          <w:rPr>
            <w:rFonts w:ascii="Times New Roman" w:hAnsi="Times New Roman"/>
          </w:rPr>
          <w:t>d</w:t>
        </w:r>
      </w:ins>
      <w:ins w:id="1188" w:author="Susanne" w:date="2024-12-19T11:41:00Z">
        <w:r>
          <w:rPr>
            <w:rFonts w:ascii="Times New Roman" w:hAnsi="Times New Roman"/>
          </w:rPr>
          <w:t xml:space="preserve"> mowing on breeding sites)</w:t>
        </w:r>
      </w:ins>
      <w:r>
        <w:rPr>
          <w:rFonts w:ascii="Times New Roman" w:hAnsi="Times New Roman"/>
        </w:rPr>
        <w:t xml:space="preserve"> </w:t>
      </w:r>
      <w:ins w:id="1189" w:author="Susanne" w:date="2025-01-10T15:25:00Z">
        <w:del w:id="1190" w:author="Steffen Oppel" w:date="2025-01-21T15:24:00Z">
          <w:r w:rsidDel="00470235">
            <w:rPr>
              <w:rFonts w:ascii="Times New Roman" w:hAnsi="Times New Roman"/>
            </w:rPr>
            <w:delText>ha</w:delText>
          </w:r>
        </w:del>
      </w:ins>
      <w:ins w:id="1191" w:author="Susanne" w:date="2025-01-10T15:26:00Z">
        <w:del w:id="1192" w:author="Steffen Oppel" w:date="2025-01-21T15:24:00Z">
          <w:r w:rsidDel="00470235">
            <w:rPr>
              <w:rFonts w:ascii="Times New Roman" w:hAnsi="Times New Roman"/>
            </w:rPr>
            <w:delText>ve</w:delText>
          </w:r>
        </w:del>
      </w:ins>
      <w:ins w:id="1193" w:author="Susanne" w:date="2025-01-10T15:25:00Z">
        <w:del w:id="1194" w:author="Steffen Oppel" w:date="2025-01-21T15:24:00Z">
          <w:r w:rsidDel="00470235">
            <w:rPr>
              <w:rFonts w:ascii="Times New Roman" w:hAnsi="Times New Roman"/>
            </w:rPr>
            <w:delText xml:space="preserve"> been</w:delText>
          </w:r>
        </w:del>
      </w:ins>
      <w:del w:id="1195" w:author="Steffen Oppel" w:date="2025-01-21T15:24:00Z">
        <w:r w:rsidDel="00470235">
          <w:rPr>
            <w:rFonts w:ascii="Times New Roman" w:hAnsi="Times New Roman"/>
          </w:rPr>
          <w:delText xml:space="preserve">were </w:delText>
        </w:r>
      </w:del>
      <w:r>
        <w:rPr>
          <w:rFonts w:ascii="Times New Roman" w:hAnsi="Times New Roman"/>
        </w:rPr>
        <w:t>implemented</w:t>
      </w:r>
      <w:ins w:id="1196" w:author="Susanne" w:date="2025-01-10T15:25:00Z">
        <w:r>
          <w:rPr>
            <w:rFonts w:ascii="Times New Roman" w:hAnsi="Times New Roman"/>
          </w:rPr>
          <w:t xml:space="preserve"> </w:t>
        </w:r>
      </w:ins>
      <w:ins w:id="1197" w:author="Susanne" w:date="2025-01-10T15:26:00Z">
        <w:r>
          <w:rPr>
            <w:rFonts w:ascii="Times New Roman" w:hAnsi="Times New Roman"/>
          </w:rPr>
          <w:t>after</w:t>
        </w:r>
      </w:ins>
      <w:ins w:id="1198" w:author="Susanne" w:date="2025-01-10T15:25:00Z">
        <w:r>
          <w:rPr>
            <w:rFonts w:ascii="Times New Roman" w:hAnsi="Times New Roman"/>
          </w:rPr>
          <w:t xml:space="preserve"> 2008</w:t>
        </w:r>
      </w:ins>
      <w:del w:id="1199" w:author="Susanne" w:date="2024-12-19T11:43:00Z">
        <w:r w:rsidDel="00700FDA">
          <w:rPr>
            <w:rFonts w:ascii="Times New Roman" w:hAnsi="Times New Roman"/>
          </w:rPr>
          <w:delText xml:space="preserve"> </w:delText>
        </w:r>
      </w:del>
      <w:del w:id="1200" w:author="Susanne" w:date="2024-12-19T11:42:00Z">
        <w:r w:rsidDel="00700FDA">
          <w:rPr>
            <w:rFonts w:ascii="Times New Roman" w:hAnsi="Times New Roman"/>
          </w:rPr>
          <w:delText>and habitat quality and extent increased in the</w:delText>
        </w:r>
      </w:del>
      <w:del w:id="1201" w:author="Susanne" w:date="2024-12-19T11:43:00Z">
        <w:r w:rsidDel="00700FDA">
          <w:rPr>
            <w:rFonts w:ascii="Times New Roman" w:hAnsi="Times New Roman"/>
          </w:rPr>
          <w:delText xml:space="preserve"> 2000s</w:delText>
        </w:r>
      </w:del>
      <w:r>
        <w:rPr>
          <w:rFonts w:ascii="Times New Roman" w:hAnsi="Times New Roman"/>
        </w:rPr>
        <w:t xml:space="preserve">, the population </w:t>
      </w:r>
      <w:del w:id="1202" w:author="Steffen Oppel" w:date="2025-01-21T15:30:00Z">
        <w:r w:rsidDel="00486A78">
          <w:rPr>
            <w:rFonts w:ascii="Times New Roman" w:hAnsi="Times New Roman"/>
          </w:rPr>
          <w:delText xml:space="preserve">was probably already to small to recover on its own. In </w:delText>
        </w:r>
      </w:del>
      <w:del w:id="1203" w:author="Steffen Oppel" w:date="2025-01-21T15:06:00Z">
        <w:r w:rsidDel="008E447A">
          <w:rPr>
            <w:rFonts w:ascii="Times New Roman" w:hAnsi="Times New Roman"/>
          </w:rPr>
          <w:delText xml:space="preserve">declined </w:delText>
        </w:r>
      </w:del>
      <w:del w:id="1204" w:author="Steffen Oppel" w:date="2025-01-21T15:30:00Z">
        <w:r w:rsidDel="00486A78">
          <w:rPr>
            <w:rFonts w:ascii="Times New Roman" w:hAnsi="Times New Roman"/>
          </w:rPr>
          <w:delText>and isolated populations, population growth is more difficult because years with low survival can not</w:delText>
        </w:r>
      </w:del>
      <w:ins w:id="1205" w:author="Jaume Badia" w:date="2024-10-16T14:45:00Z">
        <w:del w:id="1206" w:author="Steffen Oppel" w:date="2025-01-21T15:30:00Z">
          <w:r w:rsidDel="00486A78">
            <w:rPr>
              <w:rFonts w:ascii="Times New Roman" w:hAnsi="Times New Roman"/>
            </w:rPr>
            <w:delText>cannot</w:delText>
          </w:r>
        </w:del>
      </w:ins>
      <w:del w:id="1207" w:author="Steffen Oppel" w:date="2025-01-21T15:30:00Z">
        <w:r w:rsidDel="00486A78">
          <w:rPr>
            <w:rFonts w:ascii="Times New Roman" w:hAnsi="Times New Roman"/>
          </w:rPr>
          <w:delText xml:space="preserve"> be compensated by immigration (</w:delText>
        </w:r>
        <w:r w:rsidDel="00486A78">
          <w:rPr>
            <w:rFonts w:ascii="Times New Roman" w:hAnsi="Times New Roman"/>
            <w:b/>
          </w:rPr>
          <w:delText>Dale, 2001; Border et al., 2017</w:delText>
        </w:r>
        <w:r w:rsidDel="00486A78">
          <w:rPr>
            <w:rFonts w:ascii="Times New Roman" w:hAnsi="Times New Roman"/>
          </w:rPr>
          <w:delText xml:space="preserve">). </w:delText>
        </w:r>
        <w:commentRangeStart w:id="1208"/>
        <w:r w:rsidDel="00486A78">
          <w:rPr>
            <w:rFonts w:ascii="Times New Roman" w:hAnsi="Times New Roman"/>
          </w:rPr>
          <w:delText>Additionally, small populations are more susceptible to loss in genetic diversity, inbreeding effects and demographic stochasticity, which negatively affects population growth</w:delText>
        </w:r>
        <w:r w:rsidDel="00486A78">
          <w:rPr>
            <w:rFonts w:ascii="Times New Roman" w:hAnsi="Times New Roman"/>
            <w:b/>
          </w:rPr>
          <w:delText xml:space="preserve"> </w:delText>
        </w:r>
        <w:r w:rsidDel="00486A78">
          <w:rPr>
            <w:rFonts w:ascii="Times New Roman" w:hAnsi="Times New Roman"/>
          </w:rPr>
          <w:delText>(</w:delText>
        </w:r>
        <w:r w:rsidDel="00486A78">
          <w:rPr>
            <w:rFonts w:ascii="Times New Roman" w:hAnsi="Times New Roman"/>
            <w:b/>
          </w:rPr>
          <w:delText>Lacy 2000; O'Grady et al., 2006; Armstrong and Reynolds, 2011</w:delText>
        </w:r>
        <w:r w:rsidDel="00486A78">
          <w:rPr>
            <w:rFonts w:ascii="Times New Roman" w:hAnsi="Times New Roman"/>
          </w:rPr>
          <w:delText>).</w:delText>
        </w:r>
      </w:del>
      <w:ins w:id="1209" w:author="Steffen Oppel" w:date="2025-01-21T15:30:00Z">
        <w:r w:rsidR="00486A78">
          <w:rPr>
            <w:rFonts w:ascii="Times New Roman" w:hAnsi="Times New Roman"/>
          </w:rPr>
          <w:t xml:space="preserve">would require </w:t>
        </w:r>
        <w:r w:rsidR="00D4199B">
          <w:rPr>
            <w:rFonts w:ascii="Times New Roman" w:hAnsi="Times New Roman"/>
          </w:rPr>
          <w:t>an increase in the annual survival probability to persist. However, our model can only estimate apparent survival probability, which is affected by emigration</w:t>
        </w:r>
      </w:ins>
      <w:ins w:id="1210" w:author="Steffen Oppel" w:date="2025-01-21T15:31:00Z">
        <w:r w:rsidR="007D2AE2">
          <w:rPr>
            <w:rFonts w:ascii="Times New Roman" w:hAnsi="Times New Roman"/>
          </w:rPr>
          <w:t>. In small fragmented populations, for a species that is known to disperse widely among other suitable patches of habitat</w:t>
        </w:r>
        <w:r w:rsidR="00A14680">
          <w:rPr>
            <w:rFonts w:ascii="Times New Roman" w:hAnsi="Times New Roman"/>
          </w:rPr>
          <w:t xml:space="preserve">, it is entirely possible that our estimates of apparent survival probability are </w:t>
        </w:r>
      </w:ins>
      <w:ins w:id="1211" w:author="Steffen Oppel" w:date="2025-01-21T15:32:00Z">
        <w:r w:rsidR="00A14680">
          <w:rPr>
            <w:rFonts w:ascii="Times New Roman" w:hAnsi="Times New Roman"/>
          </w:rPr>
          <w:t>biased low by chronic emigration</w:t>
        </w:r>
      </w:ins>
      <w:ins w:id="1212" w:author="Steffen Oppel" w:date="2025-01-21T15:35:00Z">
        <w:r w:rsidR="005B0CC6">
          <w:rPr>
            <w:rFonts w:ascii="Times New Roman" w:hAnsi="Times New Roman"/>
          </w:rPr>
          <w:t>. L</w:t>
        </w:r>
      </w:ins>
      <w:ins w:id="1213" w:author="Steffen Oppel" w:date="2025-01-21T15:32:00Z">
        <w:r w:rsidR="00103A38">
          <w:rPr>
            <w:rFonts w:ascii="Times New Roman" w:hAnsi="Times New Roman"/>
          </w:rPr>
          <w:t>arger</w:t>
        </w:r>
      </w:ins>
      <w:ins w:id="1214" w:author="Steffen Oppel" w:date="2025-01-21T15:35:00Z">
        <w:r w:rsidR="005B0CC6">
          <w:rPr>
            <w:rFonts w:ascii="Times New Roman" w:hAnsi="Times New Roman"/>
          </w:rPr>
          <w:t>, and</w:t>
        </w:r>
      </w:ins>
      <w:ins w:id="1215" w:author="Steffen Oppel" w:date="2025-01-21T15:32:00Z">
        <w:r w:rsidR="00103A38">
          <w:rPr>
            <w:rFonts w:ascii="Times New Roman" w:hAnsi="Times New Roman"/>
          </w:rPr>
          <w:t xml:space="preserve"> more contiguous habitat patches would facilitate</w:t>
        </w:r>
        <w:r w:rsidR="00072AC9">
          <w:rPr>
            <w:rFonts w:ascii="Times New Roman" w:hAnsi="Times New Roman"/>
          </w:rPr>
          <w:t xml:space="preserve"> a greater retention or even immigration rate of i</w:t>
        </w:r>
      </w:ins>
      <w:ins w:id="1216" w:author="Steffen Oppel" w:date="2025-01-21T15:33:00Z">
        <w:r w:rsidR="00072AC9">
          <w:rPr>
            <w:rFonts w:ascii="Times New Roman" w:hAnsi="Times New Roman"/>
          </w:rPr>
          <w:t>ndividuals, thus leading to an improved apparent annual survival probability.</w:t>
        </w:r>
      </w:ins>
      <w:r>
        <w:rPr>
          <w:rFonts w:ascii="Times New Roman" w:hAnsi="Times New Roman"/>
        </w:rPr>
        <w:t xml:space="preserve"> </w:t>
      </w:r>
      <w:commentRangeEnd w:id="1185"/>
      <w:commentRangeEnd w:id="1208"/>
      <w:r w:rsidR="00462AA9">
        <w:rPr>
          <w:rStyle w:val="CommentReference"/>
        </w:rPr>
        <w:commentReference w:id="1185"/>
      </w:r>
      <w:ins w:id="1217" w:author="Steffen Oppel" w:date="2025-01-21T15:36:00Z">
        <w:r w:rsidR="005B0CC6">
          <w:rPr>
            <w:rFonts w:ascii="Times New Roman" w:hAnsi="Times New Roman"/>
          </w:rPr>
          <w:t xml:space="preserve">We are therefore somewhat optimistic that the 5% </w:t>
        </w:r>
        <w:r w:rsidR="001E3C0A">
          <w:rPr>
            <w:rFonts w:ascii="Times New Roman" w:hAnsi="Times New Roman"/>
          </w:rPr>
          <w:t>increase in apparent annual survival probability could be achieved without massive conservation investments along the entire flyway.</w:t>
        </w:r>
      </w:ins>
      <w:r>
        <w:rPr>
          <w:rStyle w:val="CommentReference"/>
        </w:rPr>
        <w:commentReference w:id="1208"/>
      </w:r>
      <w:del w:id="1218" w:author="Susanne" w:date="2025-01-14T14:34:00Z">
        <w:r w:rsidDel="00F40C65">
          <w:rPr>
            <w:rFonts w:ascii="Times New Roman" w:hAnsi="Times New Roman"/>
          </w:rPr>
          <w:delText xml:space="preserve">Therefore, we conclude that for population </w:delText>
        </w:r>
      </w:del>
      <w:del w:id="1219" w:author="Susanne" w:date="2024-10-21T16:32:00Z">
        <w:r w:rsidDel="004961F7">
          <w:rPr>
            <w:rFonts w:ascii="Times New Roman" w:hAnsi="Times New Roman"/>
          </w:rPr>
          <w:delText>restoration</w:delText>
        </w:r>
      </w:del>
      <w:del w:id="1220" w:author="Susanne" w:date="2025-01-14T14:34:00Z">
        <w:r w:rsidDel="00F40C65">
          <w:rPr>
            <w:rFonts w:ascii="Times New Roman" w:hAnsi="Times New Roman"/>
          </w:rPr>
          <w:delText>, translocations of individuals of other breeding sites are needed to avoid extinction of the Pomeranian population.</w:delText>
        </w:r>
      </w:del>
    </w:p>
    <w:p w14:paraId="2D0DF40F" w14:textId="77777777" w:rsidR="00EF7E99" w:rsidRDefault="00EF7E99">
      <w:pPr>
        <w:spacing w:after="0" w:line="480" w:lineRule="auto"/>
        <w:jc w:val="both"/>
        <w:rPr>
          <w:rFonts w:ascii="Times New Roman" w:hAnsi="Times New Roman"/>
        </w:rPr>
      </w:pPr>
    </w:p>
    <w:p w14:paraId="2D0DF410" w14:textId="77777777" w:rsidR="00EF7E99" w:rsidRDefault="00EF7E99" w:rsidP="00515B5E">
      <w:pPr>
        <w:spacing w:after="0" w:line="480" w:lineRule="auto"/>
        <w:jc w:val="both"/>
        <w:rPr>
          <w:rFonts w:ascii="Times New Roman" w:hAnsi="Times New Roman"/>
          <w:b/>
        </w:rPr>
      </w:pPr>
      <w:r>
        <w:rPr>
          <w:rFonts w:ascii="Times New Roman" w:hAnsi="Times New Roman"/>
          <w:b/>
        </w:rPr>
        <w:t>Rein</w:t>
      </w:r>
      <w:ins w:id="1221" w:author="Susanne" w:date="2024-10-30T16:21:00Z">
        <w:r>
          <w:rPr>
            <w:rFonts w:ascii="Times New Roman" w:hAnsi="Times New Roman"/>
            <w:b/>
          </w:rPr>
          <w:t>forcement</w:t>
        </w:r>
      </w:ins>
      <w:ins w:id="1222" w:author="Susanne" w:date="2025-01-13T14:49:00Z">
        <w:r>
          <w:rPr>
            <w:rFonts w:ascii="Times New Roman" w:hAnsi="Times New Roman"/>
            <w:b/>
          </w:rPr>
          <w:t xml:space="preserve"> and management</w:t>
        </w:r>
      </w:ins>
      <w:del w:id="1223" w:author="Susanne" w:date="2024-10-30T16:21:00Z">
        <w:r w:rsidDel="00075325">
          <w:rPr>
            <w:rFonts w:ascii="Times New Roman" w:hAnsi="Times New Roman"/>
            <w:b/>
          </w:rPr>
          <w:delText>troduction</w:delText>
        </w:r>
      </w:del>
      <w:r>
        <w:rPr>
          <w:rFonts w:ascii="Times New Roman" w:hAnsi="Times New Roman"/>
          <w:b/>
        </w:rPr>
        <w:t xml:space="preserve"> scenarios</w:t>
      </w:r>
    </w:p>
    <w:p w14:paraId="2D0DF411" w14:textId="76463597" w:rsidR="00EF7E99" w:rsidDel="005D5DDE" w:rsidRDefault="00EF7E99">
      <w:pPr>
        <w:numPr>
          <w:ins w:id="1224" w:author="Susanne" w:date="2025-01-13T14:50:00Z"/>
        </w:numPr>
        <w:spacing w:after="0" w:line="480" w:lineRule="auto"/>
        <w:jc w:val="both"/>
        <w:rPr>
          <w:ins w:id="1225" w:author="Susanne" w:date="2025-01-13T15:31:00Z"/>
          <w:del w:id="1226" w:author="Steffen Oppel" w:date="2025-01-21T15:37:00Z"/>
          <w:rFonts w:ascii="Times New Roman" w:hAnsi="Times New Roman"/>
        </w:rPr>
      </w:pPr>
      <w:ins w:id="1227" w:author="Susanne" w:date="2025-01-13T14:50:00Z">
        <w:del w:id="1228" w:author="Steffen Oppel" w:date="2025-01-21T15:37:00Z">
          <w:r w:rsidDel="005D5DDE">
            <w:rPr>
              <w:rFonts w:ascii="Times New Roman" w:hAnsi="Times New Roman"/>
            </w:rPr>
            <w:delText>Number of release years</w:delText>
          </w:r>
        </w:del>
      </w:ins>
    </w:p>
    <w:p w14:paraId="2D0DF412" w14:textId="0EB273A2" w:rsidR="00EF7E99" w:rsidDel="005D5DDE" w:rsidRDefault="00EF7E99">
      <w:pPr>
        <w:numPr>
          <w:ins w:id="1229" w:author="Susanne" w:date="2025-01-13T14:50:00Z"/>
        </w:numPr>
        <w:spacing w:after="0" w:line="480" w:lineRule="auto"/>
        <w:jc w:val="both"/>
        <w:rPr>
          <w:ins w:id="1230" w:author="Susanne" w:date="2025-01-13T14:50:00Z"/>
          <w:del w:id="1231" w:author="Steffen Oppel" w:date="2025-01-21T15:37:00Z"/>
          <w:rFonts w:ascii="Times New Roman" w:hAnsi="Times New Roman"/>
        </w:rPr>
      </w:pPr>
      <w:ins w:id="1232" w:author="Susanne" w:date="2025-01-13T15:31:00Z">
        <w:del w:id="1233" w:author="Steffen Oppel" w:date="2025-01-21T15:37:00Z">
          <w:r w:rsidDel="005D5DDE">
            <w:rPr>
              <w:rFonts w:ascii="Times New Roman" w:hAnsi="Times New Roman"/>
            </w:rPr>
            <w:lastRenderedPageBreak/>
            <w:delText>More than 10 yea</w:delText>
          </w:r>
        </w:del>
      </w:ins>
      <w:ins w:id="1234" w:author="Susanne" w:date="2025-01-13T15:32:00Z">
        <w:del w:id="1235" w:author="Steffen Oppel" w:date="2025-01-21T15:37:00Z">
          <w:r w:rsidDel="005D5DDE">
            <w:rPr>
              <w:rFonts w:ascii="Times New Roman" w:hAnsi="Times New Roman"/>
            </w:rPr>
            <w:delText>rs of releases (&gt; 500 translocated chicks)</w:delText>
          </w:r>
        </w:del>
      </w:ins>
    </w:p>
    <w:p w14:paraId="2D0DF413" w14:textId="0B00A12F" w:rsidR="00EF7E99" w:rsidDel="005D5DDE" w:rsidRDefault="00EF7E99">
      <w:pPr>
        <w:numPr>
          <w:ins w:id="1236" w:author="Susanne" w:date="2025-01-13T14:50:00Z"/>
        </w:numPr>
        <w:spacing w:after="0" w:line="480" w:lineRule="auto"/>
        <w:jc w:val="both"/>
        <w:rPr>
          <w:ins w:id="1237" w:author="Susanne" w:date="2025-01-13T16:48:00Z"/>
          <w:del w:id="1238" w:author="Steffen Oppel" w:date="2025-01-21T15:37:00Z"/>
          <w:rFonts w:ascii="Times New Roman" w:hAnsi="Times New Roman"/>
        </w:rPr>
      </w:pPr>
      <w:ins w:id="1239" w:author="Susanne" w:date="2025-01-13T14:50:00Z">
        <w:del w:id="1240" w:author="Steffen Oppel" w:date="2025-01-21T15:37:00Z">
          <w:r w:rsidDel="005D5DDE">
            <w:rPr>
              <w:rFonts w:ascii="Times New Roman" w:hAnsi="Times New Roman"/>
            </w:rPr>
            <w:delText>Increase in habitat extent</w:delText>
          </w:r>
        </w:del>
      </w:ins>
    </w:p>
    <w:p w14:paraId="2D0DF414" w14:textId="0C256E9C" w:rsidR="00EF7E99" w:rsidDel="005D5DDE" w:rsidRDefault="00EF7E99">
      <w:pPr>
        <w:numPr>
          <w:ins w:id="1241" w:author="Susanne" w:date="2025-01-13T14:50:00Z"/>
        </w:numPr>
        <w:spacing w:after="0" w:line="480" w:lineRule="auto"/>
        <w:jc w:val="both"/>
        <w:rPr>
          <w:del w:id="1242" w:author="Steffen Oppel" w:date="2025-01-21T15:37:00Z"/>
          <w:rFonts w:ascii="Times New Roman" w:hAnsi="Times New Roman"/>
        </w:rPr>
      </w:pPr>
      <w:ins w:id="1243" w:author="Susanne" w:date="2025-01-13T16:48:00Z">
        <w:del w:id="1244" w:author="Steffen Oppel" w:date="2025-01-21T15:37:00Z">
          <w:r w:rsidDel="005D5DDE">
            <w:rPr>
              <w:rFonts w:ascii="Times New Roman" w:hAnsi="Times New Roman"/>
            </w:rPr>
            <w:delText>Increase reprodu</w:delText>
          </w:r>
        </w:del>
      </w:ins>
      <w:ins w:id="1245" w:author="Susanne" w:date="2025-01-13T16:49:00Z">
        <w:del w:id="1246" w:author="Steffen Oppel" w:date="2025-01-21T15:37:00Z">
          <w:r w:rsidDel="005D5DDE">
            <w:rPr>
              <w:rFonts w:ascii="Times New Roman" w:hAnsi="Times New Roman"/>
            </w:rPr>
            <w:delText>ctive output, second broods</w:delText>
          </w:r>
        </w:del>
      </w:ins>
    </w:p>
    <w:p w14:paraId="2D0DF415" w14:textId="05B86F29" w:rsidR="00EF7E99" w:rsidDel="003C4F21" w:rsidRDefault="00EF7E99">
      <w:pPr>
        <w:spacing w:after="0" w:line="480" w:lineRule="auto"/>
        <w:jc w:val="both"/>
        <w:rPr>
          <w:ins w:id="1247" w:author="Susanne" w:date="2025-01-13T16:47:00Z"/>
          <w:del w:id="1248" w:author="Steffen Oppel" w:date="2025-01-21T15:40:00Z"/>
          <w:rFonts w:ascii="Times New Roman" w:hAnsi="Times New Roman"/>
        </w:rPr>
      </w:pPr>
      <w:commentRangeStart w:id="1249"/>
      <w:del w:id="1250" w:author="Steffen Oppel" w:date="2025-01-21T15:40:00Z">
        <w:r w:rsidDel="003C4F21">
          <w:rPr>
            <w:rFonts w:ascii="Times New Roman" w:hAnsi="Times New Roman"/>
          </w:rPr>
          <w:delText>Reproductive output is determined by the number of fledglings per brood and is linked to the proportion of second broods. The average fledged brood size and the proportion of second broods is unknown for the Pomeranian population and may be lower than in the core breeding sites.</w:delText>
        </w:r>
      </w:del>
      <w:commentRangeEnd w:id="1249"/>
      <w:r w:rsidR="00462AA9">
        <w:rPr>
          <w:rStyle w:val="CommentReference"/>
        </w:rPr>
        <w:commentReference w:id="1249"/>
      </w:r>
    </w:p>
    <w:p w14:paraId="2D0DF416" w14:textId="77777777" w:rsidR="00EF7E99" w:rsidRDefault="00EF7E99">
      <w:pPr>
        <w:numPr>
          <w:ins w:id="1251" w:author="Susanne" w:date="2025-01-13T16:47:00Z"/>
        </w:numPr>
        <w:spacing w:after="0" w:line="480" w:lineRule="auto"/>
        <w:jc w:val="both"/>
        <w:rPr>
          <w:ins w:id="1252" w:author="Susanne" w:date="2025-01-13T14:50:00Z"/>
          <w:rFonts w:ascii="Times New Roman" w:hAnsi="Times New Roman"/>
        </w:rPr>
      </w:pPr>
    </w:p>
    <w:p w14:paraId="2BB8DD14" w14:textId="77777777" w:rsidR="003C4F21" w:rsidRDefault="00EF7E99" w:rsidP="003C4F21">
      <w:pPr>
        <w:spacing w:after="0" w:line="480" w:lineRule="auto"/>
        <w:jc w:val="both"/>
        <w:rPr>
          <w:ins w:id="1253" w:author="Steffen Oppel" w:date="2025-01-21T15:40:00Z"/>
          <w:rFonts w:ascii="Times New Roman" w:hAnsi="Times New Roman"/>
        </w:rPr>
      </w:pPr>
      <w:ins w:id="1254" w:author="Susanne" w:date="2025-01-13T16:43:00Z">
        <w:r>
          <w:rPr>
            <w:rFonts w:ascii="Times New Roman" w:hAnsi="Times New Roman"/>
          </w:rPr>
          <w:t>Our</w:t>
        </w:r>
      </w:ins>
      <w:ins w:id="1255" w:author="Susanne" w:date="2025-01-13T16:44:00Z">
        <w:r>
          <w:rPr>
            <w:rFonts w:ascii="Times New Roman" w:hAnsi="Times New Roman"/>
          </w:rPr>
          <w:t xml:space="preserve"> study </w:t>
        </w:r>
      </w:ins>
      <w:ins w:id="1256" w:author="Susanne" w:date="2025-01-13T16:49:00Z">
        <w:r>
          <w:rPr>
            <w:rFonts w:ascii="Times New Roman" w:hAnsi="Times New Roman"/>
          </w:rPr>
          <w:t xml:space="preserve">implies </w:t>
        </w:r>
      </w:ins>
      <w:ins w:id="1257" w:author="Susanne" w:date="2025-01-13T16:44:00Z">
        <w:r>
          <w:rPr>
            <w:rFonts w:ascii="Times New Roman" w:hAnsi="Times New Roman"/>
          </w:rPr>
          <w:t>that reinforcement and habitat restoration</w:t>
        </w:r>
      </w:ins>
      <w:ins w:id="1258" w:author="Susanne" w:date="2025-01-13T16:45:00Z">
        <w:r>
          <w:rPr>
            <w:rFonts w:ascii="Times New Roman" w:hAnsi="Times New Roman"/>
          </w:rPr>
          <w:t xml:space="preserve"> without improvements in survival</w:t>
        </w:r>
      </w:ins>
      <w:ins w:id="1259" w:author="Susanne" w:date="2025-01-13T16:46:00Z">
        <w:r>
          <w:rPr>
            <w:rFonts w:ascii="Times New Roman" w:hAnsi="Times New Roman"/>
          </w:rPr>
          <w:t xml:space="preserve"> rates</w:t>
        </w:r>
      </w:ins>
      <w:ins w:id="1260" w:author="Susanne" w:date="2025-01-13T16:45:00Z">
        <w:r>
          <w:rPr>
            <w:rFonts w:ascii="Times New Roman" w:hAnsi="Times New Roman"/>
          </w:rPr>
          <w:t xml:space="preserve"> may not </w:t>
        </w:r>
      </w:ins>
      <w:ins w:id="1261" w:author="Susanne" w:date="2025-01-13T16:46:00Z">
        <w:r>
          <w:rPr>
            <w:rFonts w:ascii="Times New Roman" w:hAnsi="Times New Roman"/>
          </w:rPr>
          <w:t xml:space="preserve">be sufficient </w:t>
        </w:r>
      </w:ins>
      <w:ins w:id="1262" w:author="Susanne" w:date="2025-01-13T16:45:00Z">
        <w:r>
          <w:rPr>
            <w:rFonts w:ascii="Times New Roman" w:hAnsi="Times New Roman"/>
          </w:rPr>
          <w:t>to stabilize the Pomeranian population</w:t>
        </w:r>
      </w:ins>
      <w:ins w:id="1263" w:author="Susanne" w:date="2025-01-13T16:46:00Z">
        <w:r>
          <w:rPr>
            <w:rFonts w:ascii="Times New Roman" w:hAnsi="Times New Roman"/>
          </w:rPr>
          <w:t xml:space="preserve"> of Aquatic Warblers</w:t>
        </w:r>
      </w:ins>
      <w:del w:id="1264" w:author="Susanne" w:date="2025-01-13T14:49:00Z">
        <w:r w:rsidDel="004651D6">
          <w:rPr>
            <w:rFonts w:ascii="Times New Roman" w:hAnsi="Times New Roman"/>
          </w:rPr>
          <w:delText>ly</w:delText>
        </w:r>
      </w:del>
      <w:ins w:id="1265" w:author="Susanne" w:date="2025-01-13T16:46:00Z">
        <w:r>
          <w:rPr>
            <w:rFonts w:ascii="Times New Roman" w:hAnsi="Times New Roman"/>
          </w:rPr>
          <w:t>.</w:t>
        </w:r>
      </w:ins>
      <w:ins w:id="1266" w:author="Susanne" w:date="2025-01-13T16:47:00Z">
        <w:r>
          <w:rPr>
            <w:rFonts w:ascii="Times New Roman" w:hAnsi="Times New Roman"/>
          </w:rPr>
          <w:t xml:space="preserve"> </w:t>
        </w:r>
      </w:ins>
      <w:r>
        <w:rPr>
          <w:rFonts w:ascii="Times New Roman" w:hAnsi="Times New Roman"/>
        </w:rPr>
        <w:t>Whereas in long-lived species, population growth is mainly determined by adult survival (</w:t>
      </w:r>
      <w:r>
        <w:rPr>
          <w:rFonts w:ascii="Times New Roman" w:hAnsi="Times New Roman"/>
          <w:b/>
        </w:rPr>
        <w:t>Schaub et al., 2009; Davis et al., 2023</w:t>
      </w:r>
      <w:r>
        <w:rPr>
          <w:rFonts w:ascii="Times New Roman" w:hAnsi="Times New Roman"/>
        </w:rPr>
        <w:t>), in short-lived species, such as most of long-distance migrating passerines, population growth is mainly attributed to recruitment (</w:t>
      </w:r>
      <w:r>
        <w:rPr>
          <w:rFonts w:ascii="Times New Roman" w:hAnsi="Times New Roman"/>
          <w:b/>
        </w:rPr>
        <w:t>Dale, 2001; Border et al., 2017</w:t>
      </w:r>
      <w:r>
        <w:rPr>
          <w:rFonts w:ascii="Times New Roman" w:hAnsi="Times New Roman"/>
        </w:rPr>
        <w:t xml:space="preserve">). </w:t>
      </w:r>
      <w:ins w:id="1267" w:author="Steffen Oppel" w:date="2025-01-21T15:40:00Z">
        <w:r w:rsidR="003C4F21">
          <w:rPr>
            <w:rFonts w:ascii="Times New Roman" w:hAnsi="Times New Roman"/>
          </w:rPr>
          <w:t>Reproductive output is determined by the number of fledglings per brood and is linked to the proportion of second broods. The average fledged brood size and the proportion of second broods is unknown for the Pomeranian population and may be lower than in the core breeding sites. However, our results clearly show that intensive farming practices that reduce the opportunity to raise a second brood may be a key contributing factor to the decline of Aquatic Warbler populations.</w:t>
        </w:r>
      </w:ins>
    </w:p>
    <w:p w14:paraId="5AB32E21" w14:textId="6E0602C8" w:rsidR="00CC2A67" w:rsidRDefault="00CC2A67" w:rsidP="0052492E">
      <w:pPr>
        <w:spacing w:after="0" w:line="480" w:lineRule="auto"/>
        <w:jc w:val="both"/>
        <w:rPr>
          <w:ins w:id="1268" w:author="Steffen Oppel" w:date="2025-01-21T15:39:00Z"/>
          <w:rFonts w:ascii="Times New Roman" w:hAnsi="Times New Roman"/>
        </w:rPr>
      </w:pPr>
    </w:p>
    <w:p w14:paraId="6AB61B68" w14:textId="77777777" w:rsidR="00CC2A67" w:rsidRDefault="00CC2A67" w:rsidP="0052492E">
      <w:pPr>
        <w:spacing w:after="0" w:line="480" w:lineRule="auto"/>
        <w:jc w:val="both"/>
        <w:rPr>
          <w:ins w:id="1269" w:author="Steffen Oppel" w:date="2025-01-21T15:39:00Z"/>
          <w:rFonts w:ascii="Times New Roman" w:hAnsi="Times New Roman"/>
        </w:rPr>
      </w:pPr>
    </w:p>
    <w:p w14:paraId="13DA5ABC" w14:textId="77777777" w:rsidR="00CC2A67" w:rsidRDefault="00CC2A67" w:rsidP="0052492E">
      <w:pPr>
        <w:spacing w:after="0" w:line="480" w:lineRule="auto"/>
        <w:jc w:val="both"/>
        <w:rPr>
          <w:ins w:id="1270" w:author="Steffen Oppel" w:date="2025-01-21T15:39:00Z"/>
          <w:rFonts w:ascii="Times New Roman" w:hAnsi="Times New Roman"/>
        </w:rPr>
      </w:pPr>
    </w:p>
    <w:p w14:paraId="2D0DF417" w14:textId="73014C55" w:rsidR="00EF7E99" w:rsidRDefault="00EF7E99" w:rsidP="0052492E">
      <w:pPr>
        <w:spacing w:after="0" w:line="480" w:lineRule="auto"/>
        <w:jc w:val="both"/>
        <w:rPr>
          <w:rFonts w:ascii="Times New Roman" w:hAnsi="Times New Roman"/>
        </w:rPr>
      </w:pPr>
      <w:commentRangeStart w:id="1271"/>
      <w:commentRangeStart w:id="1272"/>
      <w:commentRangeStart w:id="1273"/>
      <w:r>
        <w:rPr>
          <w:rFonts w:ascii="Times New Roman" w:hAnsi="Times New Roman"/>
        </w:rPr>
        <w:t xml:space="preserve">First year </w:t>
      </w:r>
      <w:del w:id="1274" w:author="Susanne" w:date="2025-01-10T15:32:00Z">
        <w:r w:rsidDel="00515B5E">
          <w:rPr>
            <w:rFonts w:ascii="Times New Roman" w:hAnsi="Times New Roman"/>
          </w:rPr>
          <w:delText xml:space="preserve">mortality </w:delText>
        </w:r>
      </w:del>
      <w:ins w:id="1275" w:author="Susanne" w:date="2025-01-10T15:32:00Z">
        <w:r>
          <w:rPr>
            <w:rFonts w:ascii="Times New Roman" w:hAnsi="Times New Roman"/>
          </w:rPr>
          <w:t>survival</w:t>
        </w:r>
      </w:ins>
      <w:ins w:id="1276" w:author="Susanne" w:date="2025-01-13T16:31:00Z">
        <w:r>
          <w:rPr>
            <w:rFonts w:ascii="Times New Roman" w:hAnsi="Times New Roman"/>
          </w:rPr>
          <w:t xml:space="preserve"> used in this study</w:t>
        </w:r>
      </w:ins>
      <w:ins w:id="1277" w:author="Susanne" w:date="2025-01-10T15:32:00Z">
        <w:r>
          <w:rPr>
            <w:rFonts w:ascii="Times New Roman" w:hAnsi="Times New Roman"/>
          </w:rPr>
          <w:t xml:space="preserve"> </w:t>
        </w:r>
      </w:ins>
      <w:r>
        <w:rPr>
          <w:rFonts w:ascii="Times New Roman" w:hAnsi="Times New Roman"/>
        </w:rPr>
        <w:t xml:space="preserve">was only assessed recently based on a small data set of marked juveniles of the pilot translocation study. </w:t>
      </w:r>
      <w:commentRangeEnd w:id="1271"/>
      <w:r>
        <w:rPr>
          <w:rStyle w:val="CommentReference"/>
        </w:rPr>
        <w:commentReference w:id="1271"/>
      </w:r>
      <w:commentRangeEnd w:id="1272"/>
      <w:r w:rsidR="00AD21C5">
        <w:rPr>
          <w:rStyle w:val="CommentReference"/>
        </w:rPr>
        <w:commentReference w:id="1272"/>
      </w:r>
      <w:r>
        <w:rPr>
          <w:rFonts w:ascii="Times New Roman" w:hAnsi="Times New Roman"/>
        </w:rPr>
        <w:t>Differences in return rates between years, ranging between 14% and more than 30% for first year males (</w:t>
      </w:r>
      <w:proofErr w:type="spellStart"/>
      <w:r>
        <w:rPr>
          <w:rFonts w:ascii="Times New Roman" w:hAnsi="Times New Roman"/>
          <w:b/>
          <w:shd w:val="clear" w:color="auto" w:fill="FFFF00"/>
        </w:rPr>
        <w:t>Morkvėnas</w:t>
      </w:r>
      <w:proofErr w:type="spellEnd"/>
      <w:r>
        <w:rPr>
          <w:rFonts w:ascii="Times New Roman" w:hAnsi="Times New Roman"/>
          <w:b/>
          <w:shd w:val="clear" w:color="auto" w:fill="FFFF00"/>
        </w:rPr>
        <w:t xml:space="preserve"> et al., 2025</w:t>
      </w:r>
      <w:r>
        <w:rPr>
          <w:rFonts w:ascii="Times New Roman" w:hAnsi="Times New Roman"/>
        </w:rPr>
        <w:t xml:space="preserve">) suggest </w:t>
      </w:r>
      <w:r>
        <w:rPr>
          <w:rFonts w:ascii="Times New Roman" w:hAnsi="Times New Roman"/>
        </w:rPr>
        <w:lastRenderedPageBreak/>
        <w:t>that first year</w:t>
      </w:r>
      <w:ins w:id="1278" w:author="Jaume Badia" w:date="2025-01-16T10:56:00Z">
        <w:r w:rsidR="00AD21C5">
          <w:rPr>
            <w:rFonts w:ascii="Times New Roman" w:hAnsi="Times New Roman"/>
          </w:rPr>
          <w:t xml:space="preserve"> apparent</w:t>
        </w:r>
      </w:ins>
      <w:r>
        <w:rPr>
          <w:rFonts w:ascii="Times New Roman" w:hAnsi="Times New Roman"/>
        </w:rPr>
        <w:t xml:space="preserve"> survival is highly variable in Aquatic Warblers. Mortality in migrants is highly affected by conditions on wintering grounds and during migration and therefore annually variable. In Sedge Warblers, survival and population changes are significantly related to rainfall at the wintering site (</w:t>
      </w:r>
      <w:r>
        <w:rPr>
          <w:rFonts w:ascii="Times New Roman" w:hAnsi="Times New Roman"/>
          <w:b/>
        </w:rPr>
        <w:t>Peach et al., 1991; Ockendon et al., 2014</w:t>
      </w:r>
      <w:r>
        <w:rPr>
          <w:rFonts w:ascii="Times New Roman" w:hAnsi="Times New Roman"/>
        </w:rPr>
        <w:t xml:space="preserve">). Higher survival in Common Reed Warblers </w:t>
      </w:r>
      <w:r>
        <w:rPr>
          <w:rFonts w:ascii="Times New Roman" w:hAnsi="Times New Roman"/>
          <w:i/>
        </w:rPr>
        <w:t xml:space="preserve">Acrocephalus </w:t>
      </w:r>
      <w:proofErr w:type="spellStart"/>
      <w:r>
        <w:rPr>
          <w:rFonts w:ascii="Times New Roman" w:hAnsi="Times New Roman"/>
          <w:i/>
        </w:rPr>
        <w:t>scirpaceus</w:t>
      </w:r>
      <w:proofErr w:type="spellEnd"/>
      <w:r>
        <w:rPr>
          <w:rFonts w:ascii="Times New Roman" w:hAnsi="Times New Roman"/>
        </w:rPr>
        <w:t xml:space="preserve"> was associated with more precipitation at the stopover sites in Spain and Morocco (</w:t>
      </w:r>
      <w:r>
        <w:rPr>
          <w:rFonts w:ascii="Times New Roman" w:hAnsi="Times New Roman"/>
          <w:b/>
        </w:rPr>
        <w:t>Halupka et al., 2017</w:t>
      </w:r>
      <w:r>
        <w:rPr>
          <w:rFonts w:ascii="Times New Roman" w:hAnsi="Times New Roman"/>
        </w:rPr>
        <w:t xml:space="preserve">). </w:t>
      </w:r>
      <w:r>
        <w:rPr>
          <w:rFonts w:ascii="Times New Roman" w:hAnsi="Times New Roman"/>
          <w:color w:val="000000"/>
        </w:rPr>
        <w:t>Aquatic Warblers are insectivores and accumulate fat deposits for migration (</w:t>
      </w:r>
      <w:proofErr w:type="spellStart"/>
      <w:r>
        <w:rPr>
          <w:rFonts w:ascii="Times New Roman" w:hAnsi="Times New Roman"/>
          <w:b/>
        </w:rPr>
        <w:t>Kerbiriou</w:t>
      </w:r>
      <w:proofErr w:type="spellEnd"/>
      <w:r>
        <w:rPr>
          <w:rFonts w:ascii="Times New Roman" w:hAnsi="Times New Roman"/>
          <w:b/>
        </w:rPr>
        <w:t xml:space="preserve"> et al., 2010</w:t>
      </w:r>
      <w:r>
        <w:rPr>
          <w:rFonts w:ascii="Times New Roman" w:hAnsi="Times New Roman"/>
          <w:color w:val="000000"/>
        </w:rPr>
        <w:t xml:space="preserve">). Because they need </w:t>
      </w:r>
      <w:proofErr w:type="spellStart"/>
      <w:r>
        <w:rPr>
          <w:rFonts w:ascii="Times New Roman" w:hAnsi="Times New Roman"/>
          <w:color w:val="000000"/>
        </w:rPr>
        <w:t>refuelling</w:t>
      </w:r>
      <w:proofErr w:type="spellEnd"/>
      <w:r>
        <w:rPr>
          <w:rFonts w:ascii="Times New Roman" w:hAnsi="Times New Roman"/>
          <w:color w:val="000000"/>
        </w:rPr>
        <w:t xml:space="preserve"> </w:t>
      </w:r>
      <w:proofErr w:type="spellStart"/>
      <w:r>
        <w:rPr>
          <w:rFonts w:ascii="Times New Roman" w:hAnsi="Times New Roman"/>
          <w:color w:val="000000"/>
        </w:rPr>
        <w:t>en</w:t>
      </w:r>
      <w:proofErr w:type="spellEnd"/>
      <w:r>
        <w:rPr>
          <w:rFonts w:ascii="Times New Roman" w:hAnsi="Times New Roman"/>
          <w:color w:val="000000"/>
        </w:rPr>
        <w:t xml:space="preserve"> route, they highly rely on food availability at stopover sites (</w:t>
      </w:r>
      <w:proofErr w:type="spellStart"/>
      <w:r>
        <w:rPr>
          <w:rFonts w:ascii="Times New Roman" w:hAnsi="Times New Roman"/>
          <w:b/>
        </w:rPr>
        <w:t>Kerbiriou</w:t>
      </w:r>
      <w:proofErr w:type="spellEnd"/>
      <w:r>
        <w:rPr>
          <w:rFonts w:ascii="Times New Roman" w:hAnsi="Times New Roman"/>
          <w:b/>
        </w:rPr>
        <w:t xml:space="preserve"> et al., 2010;</w:t>
      </w:r>
      <w:r>
        <w:rPr>
          <w:rFonts w:ascii="Times New Roman" w:hAnsi="Times New Roman"/>
          <w:color w:val="000000"/>
        </w:rPr>
        <w:t xml:space="preserve"> </w:t>
      </w:r>
      <w:r>
        <w:rPr>
          <w:rFonts w:ascii="Times New Roman" w:hAnsi="Times New Roman"/>
          <w:b/>
        </w:rPr>
        <w:t>Vickery et al., 2014</w:t>
      </w:r>
      <w:r>
        <w:rPr>
          <w:rFonts w:ascii="Times New Roman" w:hAnsi="Times New Roman"/>
          <w:color w:val="000000"/>
        </w:rPr>
        <w:t>).</w:t>
      </w:r>
      <w:r>
        <w:rPr>
          <w:rFonts w:ascii="Cambria" w:hAnsi="Cambria" w:cs="Cambria"/>
          <w:b/>
          <w:sz w:val="32"/>
        </w:rPr>
        <w:t xml:space="preserve"> </w:t>
      </w:r>
      <w:r>
        <w:rPr>
          <w:rFonts w:ascii="Times New Roman" w:hAnsi="Times New Roman"/>
        </w:rPr>
        <w:t>Carryover effects may translate adverse conditions during non-breeding periods in lower reproduction in the subsequent year (</w:t>
      </w:r>
      <w:r>
        <w:rPr>
          <w:rFonts w:ascii="Times New Roman" w:hAnsi="Times New Roman"/>
          <w:b/>
        </w:rPr>
        <w:t>Finch et al., 2014</w:t>
      </w:r>
      <w:r>
        <w:rPr>
          <w:rFonts w:ascii="Times New Roman" w:hAnsi="Times New Roman"/>
        </w:rPr>
        <w:t xml:space="preserve">). </w:t>
      </w:r>
      <w:commentRangeStart w:id="1279"/>
      <w:commentRangeStart w:id="1280"/>
      <w:r>
        <w:rPr>
          <w:rFonts w:ascii="Times New Roman" w:hAnsi="Times New Roman"/>
        </w:rPr>
        <w:t>We were not able to relate population changes of the Pomeranian population to rainfall at wintering or stopover sites, suggesting that negative habitat effects at both breeding and non-breeding sites have contributed to the decline.</w:t>
      </w:r>
      <w:commentRangeEnd w:id="1279"/>
      <w:r>
        <w:rPr>
          <w:rStyle w:val="CommentReference"/>
        </w:rPr>
        <w:commentReference w:id="1279"/>
      </w:r>
      <w:commentRangeEnd w:id="1280"/>
      <w:r>
        <w:rPr>
          <w:rStyle w:val="CommentReference"/>
        </w:rPr>
        <w:commentReference w:id="1280"/>
      </w:r>
      <w:commentRangeEnd w:id="1273"/>
      <w:r w:rsidR="00710D1A">
        <w:rPr>
          <w:rStyle w:val="CommentReference"/>
        </w:rPr>
        <w:commentReference w:id="1273"/>
      </w:r>
    </w:p>
    <w:p w14:paraId="2D0DF418" w14:textId="77777777" w:rsidR="00EF7E99" w:rsidDel="00B76476" w:rsidRDefault="00EF7E99" w:rsidP="002F4A47">
      <w:pPr>
        <w:spacing w:after="0" w:line="480" w:lineRule="auto"/>
        <w:jc w:val="both"/>
        <w:rPr>
          <w:del w:id="1281" w:author="Susanne" w:date="2025-01-13T16:32:00Z"/>
          <w:rFonts w:ascii="Times New Roman" w:hAnsi="Times New Roman"/>
        </w:rPr>
      </w:pPr>
    </w:p>
    <w:p w14:paraId="2D0DF419" w14:textId="2F10C5C5" w:rsidR="00EF7E99" w:rsidRDefault="00EF7E99" w:rsidP="0052492E">
      <w:pPr>
        <w:numPr>
          <w:ins w:id="1282" w:author="Susanne" w:date="2025-01-10T14:52:00Z"/>
        </w:numPr>
        <w:spacing w:after="0" w:line="480" w:lineRule="auto"/>
        <w:jc w:val="both"/>
        <w:rPr>
          <w:rFonts w:ascii="Times New Roman" w:hAnsi="Times New Roman"/>
        </w:rPr>
      </w:pPr>
      <w:r>
        <w:rPr>
          <w:rFonts w:ascii="Times New Roman" w:hAnsi="Times New Roman"/>
        </w:rPr>
        <w:t xml:space="preserve">Female </w:t>
      </w:r>
      <w:ins w:id="1283" w:author="Steffen Oppel" w:date="2025-01-21T15:47:00Z">
        <w:r w:rsidR="002B6B0F">
          <w:rPr>
            <w:rFonts w:ascii="Times New Roman" w:hAnsi="Times New Roman"/>
          </w:rPr>
          <w:t xml:space="preserve">apparent annual </w:t>
        </w:r>
      </w:ins>
      <w:ins w:id="1284" w:author="Susanne" w:date="2025-01-10T14:51:00Z">
        <w:r>
          <w:rPr>
            <w:rFonts w:ascii="Times New Roman" w:hAnsi="Times New Roman"/>
          </w:rPr>
          <w:t>adult survival</w:t>
        </w:r>
      </w:ins>
      <w:ins w:id="1285" w:author="Steffen Oppel" w:date="2025-01-21T15:47:00Z">
        <w:r w:rsidR="002B6B0F">
          <w:rPr>
            <w:rFonts w:ascii="Times New Roman" w:hAnsi="Times New Roman"/>
          </w:rPr>
          <w:t xml:space="preserve"> probability</w:t>
        </w:r>
      </w:ins>
      <w:del w:id="1286" w:author="Susanne" w:date="2025-01-10T14:51:00Z">
        <w:r w:rsidDel="002F4A47">
          <w:rPr>
            <w:rFonts w:ascii="Times New Roman" w:hAnsi="Times New Roman"/>
          </w:rPr>
          <w:delText>mortality</w:delText>
        </w:r>
      </w:del>
      <w:r>
        <w:rPr>
          <w:rFonts w:ascii="Times New Roman" w:hAnsi="Times New Roman"/>
        </w:rPr>
        <w:t xml:space="preserve"> </w:t>
      </w:r>
      <w:del w:id="1287" w:author="Steffen Oppel" w:date="2025-01-21T15:48:00Z">
        <w:r w:rsidDel="002B6B0F">
          <w:rPr>
            <w:rFonts w:ascii="Times New Roman" w:hAnsi="Times New Roman"/>
          </w:rPr>
          <w:delText>used in this analysis might be considered too high</w:delText>
        </w:r>
      </w:del>
      <w:ins w:id="1288" w:author="Susanne" w:date="2025-01-10T14:52:00Z">
        <w:del w:id="1289" w:author="Steffen Oppel" w:date="2025-01-21T15:48:00Z">
          <w:r w:rsidDel="002B6B0F">
            <w:rPr>
              <w:rFonts w:ascii="Times New Roman" w:hAnsi="Times New Roman"/>
            </w:rPr>
            <w:delText>low</w:delText>
          </w:r>
        </w:del>
      </w:ins>
      <w:del w:id="1290" w:author="Steffen Oppel" w:date="2025-01-21T15:48:00Z">
        <w:r w:rsidDel="002B6B0F">
          <w:rPr>
            <w:rFonts w:ascii="Times New Roman" w:hAnsi="Times New Roman"/>
          </w:rPr>
          <w:delText>. Survival data from females are rare</w:delText>
        </w:r>
      </w:del>
      <w:ins w:id="1291" w:author="Steffen Oppel" w:date="2025-01-21T15:48:00Z">
        <w:r w:rsidR="002B6B0F">
          <w:rPr>
            <w:rFonts w:ascii="Times New Roman" w:hAnsi="Times New Roman"/>
          </w:rPr>
          <w:t xml:space="preserve">is extremely difficult to quantify due to the </w:t>
        </w:r>
      </w:ins>
      <w:del w:id="1292" w:author="Steffen Oppel" w:date="2025-01-21T15:48:00Z">
        <w:r w:rsidDel="00387CCA">
          <w:rPr>
            <w:rFonts w:ascii="Times New Roman" w:hAnsi="Times New Roman"/>
          </w:rPr>
          <w:delText xml:space="preserve"> because of distinct </w:delText>
        </w:r>
      </w:del>
      <w:r>
        <w:rPr>
          <w:rFonts w:ascii="Times New Roman" w:hAnsi="Times New Roman"/>
        </w:rPr>
        <w:t>low</w:t>
      </w:r>
      <w:del w:id="1293" w:author="Steffen Oppel" w:date="2025-01-21T15:48:00Z">
        <w:r w:rsidDel="00387CCA">
          <w:rPr>
            <w:rFonts w:ascii="Times New Roman" w:hAnsi="Times New Roman"/>
          </w:rPr>
          <w:delText>er</w:delText>
        </w:r>
      </w:del>
      <w:r>
        <w:rPr>
          <w:rFonts w:ascii="Times New Roman" w:hAnsi="Times New Roman"/>
        </w:rPr>
        <w:t xml:space="preserve"> detection probability </w:t>
      </w:r>
      <w:ins w:id="1294" w:author="Steffen Oppel" w:date="2025-01-21T15:48:00Z">
        <w:r w:rsidR="00387CCA">
          <w:rPr>
            <w:rFonts w:ascii="Times New Roman" w:hAnsi="Times New Roman"/>
          </w:rPr>
          <w:t xml:space="preserve">of females owing </w:t>
        </w:r>
      </w:ins>
      <w:del w:id="1295" w:author="Steffen Oppel" w:date="2025-01-21T15:48:00Z">
        <w:r w:rsidDel="00387CCA">
          <w:rPr>
            <w:rFonts w:ascii="Times New Roman" w:hAnsi="Times New Roman"/>
          </w:rPr>
          <w:delText xml:space="preserve">due </w:delText>
        </w:r>
      </w:del>
      <w:r>
        <w:rPr>
          <w:rFonts w:ascii="Times New Roman" w:hAnsi="Times New Roman"/>
        </w:rPr>
        <w:t xml:space="preserve">to their secretive </w:t>
      </w:r>
      <w:proofErr w:type="spellStart"/>
      <w:r>
        <w:rPr>
          <w:rFonts w:ascii="Times New Roman" w:hAnsi="Times New Roman"/>
        </w:rPr>
        <w:t>behaviour</w:t>
      </w:r>
      <w:proofErr w:type="spellEnd"/>
      <w:r>
        <w:rPr>
          <w:rFonts w:ascii="Times New Roman" w:hAnsi="Times New Roman"/>
        </w:rPr>
        <w:t xml:space="preserve"> (</w:t>
      </w:r>
      <w:r>
        <w:rPr>
          <w:rFonts w:ascii="Times New Roman" w:hAnsi="Times New Roman"/>
          <w:b/>
          <w:color w:val="000000"/>
        </w:rPr>
        <w:t>Schulze-Hagen et al., 1999;</w:t>
      </w:r>
      <w:r>
        <w:rPr>
          <w:rFonts w:ascii="Times New Roman" w:hAnsi="Times New Roman"/>
          <w:b/>
        </w:rPr>
        <w:t xml:space="preserve"> </w:t>
      </w:r>
      <w:proofErr w:type="spellStart"/>
      <w:r>
        <w:rPr>
          <w:rFonts w:ascii="Times New Roman" w:hAnsi="Times New Roman"/>
          <w:b/>
        </w:rPr>
        <w:t>Dyrcz</w:t>
      </w:r>
      <w:proofErr w:type="spellEnd"/>
      <w:r>
        <w:rPr>
          <w:rFonts w:ascii="Times New Roman" w:hAnsi="Times New Roman"/>
          <w:b/>
          <w:color w:val="000000"/>
        </w:rPr>
        <w:t xml:space="preserve"> et al., 2018</w:t>
      </w:r>
      <w:r>
        <w:rPr>
          <w:rFonts w:ascii="Times New Roman" w:hAnsi="Times New Roman"/>
        </w:rPr>
        <w:t xml:space="preserve">). </w:t>
      </w:r>
      <w:del w:id="1296" w:author="Susanne" w:date="2025-01-13T16:41:00Z">
        <w:r w:rsidRPr="00BC539E" w:rsidDel="0052492E">
          <w:rPr>
            <w:rFonts w:ascii="Times New Roman" w:hAnsi="Times New Roman"/>
            <w:lang w:val="en-GB"/>
          </w:rPr>
          <w:delText xml:space="preserve">Based on the observed sex ratio during migration, </w:delText>
        </w:r>
        <w:r w:rsidRPr="00BC539E" w:rsidDel="0052492E">
          <w:rPr>
            <w:rFonts w:ascii="Times New Roman" w:hAnsi="Times New Roman"/>
            <w:b/>
            <w:lang w:val="en-GB"/>
          </w:rPr>
          <w:delText>Bellebaum (2018)</w:delText>
        </w:r>
        <w:r w:rsidRPr="00BC539E" w:rsidDel="0052492E">
          <w:rPr>
            <w:rFonts w:ascii="Times New Roman" w:hAnsi="Times New Roman"/>
            <w:lang w:val="en-GB"/>
          </w:rPr>
          <w:delText xml:space="preserve"> concluded that survival of adult females could be up to 57%.</w:delText>
        </w:r>
        <w:r w:rsidDel="0052492E">
          <w:rPr>
            <w:rFonts w:ascii="Times New Roman" w:hAnsi="Times New Roman"/>
          </w:rPr>
          <w:delText>Therefore, b</w:delText>
        </w:r>
      </w:del>
      <w:ins w:id="1297" w:author="Susanne" w:date="2025-01-13T16:41:00Z">
        <w:r>
          <w:rPr>
            <w:rFonts w:ascii="Times New Roman" w:hAnsi="Times New Roman"/>
          </w:rPr>
          <w:t>B</w:t>
        </w:r>
      </w:ins>
      <w:r>
        <w:rPr>
          <w:rFonts w:ascii="Times New Roman" w:hAnsi="Times New Roman"/>
        </w:rPr>
        <w:t xml:space="preserve">reeding site fidelity is probably rather low in Aquatic Warblers and permanent dispersal </w:t>
      </w:r>
      <w:ins w:id="1298" w:author="Steffen Oppel" w:date="2025-01-21T15:49:00Z">
        <w:r w:rsidR="00387CCA">
          <w:rPr>
            <w:rFonts w:ascii="Times New Roman" w:hAnsi="Times New Roman"/>
          </w:rPr>
          <w:t xml:space="preserve">may </w:t>
        </w:r>
      </w:ins>
      <w:r>
        <w:rPr>
          <w:rFonts w:ascii="Times New Roman" w:hAnsi="Times New Roman"/>
        </w:rPr>
        <w:t>contribute</w:t>
      </w:r>
      <w:del w:id="1299" w:author="Steffen Oppel" w:date="2025-01-21T15:49:00Z">
        <w:r w:rsidDel="00387CCA">
          <w:rPr>
            <w:rFonts w:ascii="Times New Roman" w:hAnsi="Times New Roman"/>
          </w:rPr>
          <w:delText>s</w:delText>
        </w:r>
      </w:del>
      <w:r>
        <w:rPr>
          <w:rFonts w:ascii="Times New Roman" w:hAnsi="Times New Roman"/>
        </w:rPr>
        <w:t xml:space="preserve"> </w:t>
      </w:r>
      <w:del w:id="1300" w:author="Steffen Oppel" w:date="2025-01-21T15:49:00Z">
        <w:r w:rsidDel="00387CCA">
          <w:rPr>
            <w:rFonts w:ascii="Times New Roman" w:hAnsi="Times New Roman"/>
          </w:rPr>
          <w:delText xml:space="preserve">to a high extent </w:delText>
        </w:r>
      </w:del>
      <w:r>
        <w:rPr>
          <w:rFonts w:ascii="Times New Roman" w:hAnsi="Times New Roman"/>
        </w:rPr>
        <w:t>to the low</w:t>
      </w:r>
      <w:del w:id="1301" w:author="Steffen Oppel" w:date="2025-01-21T15:49:00Z">
        <w:r w:rsidDel="00387CCA">
          <w:rPr>
            <w:rFonts w:ascii="Times New Roman" w:hAnsi="Times New Roman"/>
          </w:rPr>
          <w:delText>er</w:delText>
        </w:r>
      </w:del>
      <w:r>
        <w:rPr>
          <w:rFonts w:ascii="Times New Roman" w:hAnsi="Times New Roman"/>
        </w:rPr>
        <w:t xml:space="preserve"> apparent survival estimates for females</w:t>
      </w:r>
      <w:ins w:id="1302" w:author="Steffen Oppel" w:date="2025-01-21T15:49:00Z">
        <w:r w:rsidR="00934286">
          <w:rPr>
            <w:rFonts w:ascii="Times New Roman" w:hAnsi="Times New Roman"/>
          </w:rPr>
          <w:t xml:space="preserve"> (Kubacka et al. 2024)</w:t>
        </w:r>
      </w:ins>
      <w:r>
        <w:rPr>
          <w:rFonts w:ascii="Times New Roman" w:hAnsi="Times New Roman"/>
        </w:rPr>
        <w:t>. Natal dispersal, which is also usually female-biased in most passerine species (</w:t>
      </w:r>
      <w:r>
        <w:rPr>
          <w:rFonts w:ascii="Times New Roman" w:hAnsi="Times New Roman"/>
          <w:b/>
        </w:rPr>
        <w:t>Dale, 2001</w:t>
      </w:r>
      <w:r>
        <w:rPr>
          <w:rFonts w:ascii="Times New Roman" w:hAnsi="Times New Roman"/>
        </w:rPr>
        <w:t xml:space="preserve">) may additionally reduce the recruitment at a given breeding site. A first year return rate of 10% for females to the release site, observed in the pilot Aquatic Warbler </w:t>
      </w:r>
      <w:r>
        <w:rPr>
          <w:rFonts w:ascii="Times New Roman" w:hAnsi="Times New Roman"/>
        </w:rPr>
        <w:lastRenderedPageBreak/>
        <w:t>translocation study (</w:t>
      </w:r>
      <w:proofErr w:type="spellStart"/>
      <w:r>
        <w:rPr>
          <w:rFonts w:ascii="Times New Roman" w:hAnsi="Times New Roman"/>
          <w:b/>
          <w:shd w:val="clear" w:color="auto" w:fill="FFFF00"/>
        </w:rPr>
        <w:t>Morkvėnas</w:t>
      </w:r>
      <w:proofErr w:type="spellEnd"/>
      <w:r>
        <w:rPr>
          <w:rFonts w:ascii="Times New Roman" w:hAnsi="Times New Roman"/>
          <w:b/>
          <w:shd w:val="clear" w:color="auto" w:fill="FFFF00"/>
        </w:rPr>
        <w:t xml:space="preserve"> et al., 2025</w:t>
      </w:r>
      <w:r>
        <w:rPr>
          <w:rFonts w:ascii="Times New Roman" w:hAnsi="Times New Roman"/>
        </w:rPr>
        <w:t>) is in line with return rates reported for other migrant passerines (</w:t>
      </w:r>
      <w:r>
        <w:rPr>
          <w:rFonts w:ascii="Times New Roman" w:hAnsi="Times New Roman"/>
          <w:b/>
        </w:rPr>
        <w:t>Grinkevich et al., 2009; Border et al., 2017</w:t>
      </w:r>
      <w:r>
        <w:rPr>
          <w:rFonts w:ascii="Times New Roman" w:hAnsi="Times New Roman"/>
        </w:rPr>
        <w:t>). After the first release, first year return rate of males was remarkable high (&gt;30%), followed by a substantial</w:t>
      </w:r>
      <w:del w:id="1303" w:author="Steffen Oppel" w:date="2024-10-07T08:35:00Z">
        <w:r w:rsidDel="00180FF1">
          <w:rPr>
            <w:rFonts w:ascii="Times New Roman" w:hAnsi="Times New Roman"/>
          </w:rPr>
          <w:delText>ly</w:delText>
        </w:r>
      </w:del>
      <w:r>
        <w:rPr>
          <w:rFonts w:ascii="Times New Roman" w:hAnsi="Times New Roman"/>
        </w:rPr>
        <w:t xml:space="preserve"> population increase (</w:t>
      </w:r>
      <w:proofErr w:type="spellStart"/>
      <w:r>
        <w:rPr>
          <w:rFonts w:ascii="Times New Roman" w:hAnsi="Times New Roman"/>
          <w:b/>
          <w:shd w:val="clear" w:color="auto" w:fill="FFFF00"/>
        </w:rPr>
        <w:t>Morkvėnas</w:t>
      </w:r>
      <w:proofErr w:type="spellEnd"/>
      <w:r>
        <w:rPr>
          <w:rFonts w:ascii="Times New Roman" w:hAnsi="Times New Roman"/>
          <w:b/>
          <w:shd w:val="clear" w:color="auto" w:fill="FFFF00"/>
        </w:rPr>
        <w:t xml:space="preserve"> et al., 2025</w:t>
      </w:r>
      <w:r>
        <w:rPr>
          <w:rFonts w:ascii="Times New Roman" w:hAnsi="Times New Roman"/>
        </w:rPr>
        <w:t xml:space="preserve">), indicating that at least in years with high first year survival, high population growth can be expected, possibly enough to compensate for years with lower first year survival. </w:t>
      </w:r>
      <w:commentRangeStart w:id="1304"/>
      <w:commentRangeStart w:id="1305"/>
      <w:r>
        <w:rPr>
          <w:rFonts w:ascii="Times New Roman" w:hAnsi="Times New Roman"/>
        </w:rPr>
        <w:t xml:space="preserve">However, the strong fluctuations in population size </w:t>
      </w:r>
      <w:ins w:id="1306" w:author="Susanne" w:date="2025-01-13T16:34:00Z">
        <w:r>
          <w:rPr>
            <w:rFonts w:ascii="Times New Roman" w:hAnsi="Times New Roman"/>
          </w:rPr>
          <w:t xml:space="preserve">in Lithuania </w:t>
        </w:r>
      </w:ins>
      <w:r>
        <w:rPr>
          <w:rFonts w:ascii="Times New Roman" w:hAnsi="Times New Roman"/>
        </w:rPr>
        <w:t xml:space="preserve">suggest that local population growth probably depends on immigration from other breeding sites </w:t>
      </w:r>
      <w:commentRangeEnd w:id="1304"/>
      <w:r>
        <w:rPr>
          <w:rStyle w:val="CommentReference"/>
        </w:rPr>
        <w:commentReference w:id="1304"/>
      </w:r>
      <w:commentRangeEnd w:id="1305"/>
      <w:r>
        <w:rPr>
          <w:rStyle w:val="CommentReference"/>
        </w:rPr>
        <w:commentReference w:id="1305"/>
      </w:r>
      <w:r>
        <w:rPr>
          <w:rFonts w:ascii="Times New Roman" w:hAnsi="Times New Roman"/>
        </w:rPr>
        <w:t>(</w:t>
      </w:r>
      <w:r>
        <w:rPr>
          <w:rFonts w:ascii="Times New Roman" w:hAnsi="Times New Roman"/>
          <w:b/>
        </w:rPr>
        <w:t>Border et al., 2017</w:t>
      </w:r>
      <w:r>
        <w:rPr>
          <w:rFonts w:ascii="Times New Roman" w:hAnsi="Times New Roman"/>
        </w:rPr>
        <w:t xml:space="preserve">). </w:t>
      </w:r>
      <w:ins w:id="1307" w:author="Susanne" w:date="2025-01-10T14:22:00Z">
        <w:r>
          <w:rPr>
            <w:rFonts w:ascii="Times New Roman" w:hAnsi="Times New Roman"/>
          </w:rPr>
          <w:t xml:space="preserve">Apparent survival </w:t>
        </w:r>
      </w:ins>
      <w:r>
        <w:rPr>
          <w:rFonts w:ascii="Times New Roman" w:hAnsi="Times New Roman"/>
        </w:rPr>
        <w:t>rates used in this study account for detection, but not for permanent emigration from the study site. Movements between breeding sites are hardly understood in Aquatic Warblers so far</w:t>
      </w:r>
      <w:ins w:id="1308" w:author="Steffen Oppel" w:date="2025-01-21T15:51:00Z">
        <w:r w:rsidR="00D242AA">
          <w:rPr>
            <w:rFonts w:ascii="Times New Roman" w:hAnsi="Times New Roman"/>
          </w:rPr>
          <w:t>, but must be sufficient to maintain constant gene flow (Kubacka et al. 2024)</w:t>
        </w:r>
      </w:ins>
      <w:r>
        <w:rPr>
          <w:rFonts w:ascii="Times New Roman" w:hAnsi="Times New Roman"/>
        </w:rPr>
        <w:t>.</w:t>
      </w:r>
      <w:del w:id="1309" w:author="Steffen Oppel" w:date="2025-01-21T15:51:00Z">
        <w:r w:rsidDel="00AD0C9D">
          <w:rPr>
            <w:rFonts w:ascii="Times New Roman" w:hAnsi="Times New Roman"/>
          </w:rPr>
          <w:delText xml:space="preserve"> Our model is based on the assumption that there is exchange between the release sites, which was confirmed in the past (</w:delText>
        </w:r>
        <w:r w:rsidDel="00AD0C9D">
          <w:rPr>
            <w:rFonts w:ascii="Times New Roman" w:hAnsi="Times New Roman"/>
            <w:b/>
          </w:rPr>
          <w:delText>Dyrcz et al., 2018</w:delText>
        </w:r>
        <w:r w:rsidDel="00AD0C9D">
          <w:rPr>
            <w:rFonts w:ascii="Times New Roman" w:hAnsi="Times New Roman"/>
          </w:rPr>
          <w:delText xml:space="preserve">), but the actual rate of dispersal and immigration remains unknown. Observations of colour-ringed individuals from the translocation program may help to increase the knowledge on movements between breeding sites in the future. </w:delText>
        </w:r>
      </w:del>
    </w:p>
    <w:p w14:paraId="2D0DF41A" w14:textId="77777777" w:rsidR="00EF7E99" w:rsidRDefault="00EF7E99">
      <w:pPr>
        <w:spacing w:after="0" w:line="480" w:lineRule="auto"/>
        <w:jc w:val="both"/>
        <w:rPr>
          <w:rFonts w:ascii="Times New Roman" w:hAnsi="Times New Roman"/>
          <w:b/>
          <w:shd w:val="clear" w:color="auto" w:fill="00FFFF"/>
        </w:rPr>
      </w:pPr>
    </w:p>
    <w:p w14:paraId="2D0DF41B" w14:textId="77777777" w:rsidR="00EF7E99" w:rsidRDefault="00EF7E99">
      <w:pPr>
        <w:spacing w:after="0" w:line="480" w:lineRule="auto"/>
        <w:rPr>
          <w:rFonts w:ascii="Times New Roman" w:hAnsi="Times New Roman"/>
          <w:b/>
        </w:rPr>
      </w:pPr>
      <w:commentRangeStart w:id="1310"/>
      <w:r>
        <w:rPr>
          <w:rFonts w:ascii="Times New Roman" w:hAnsi="Times New Roman"/>
          <w:b/>
        </w:rPr>
        <w:t>Conclusions</w:t>
      </w:r>
      <w:commentRangeEnd w:id="1310"/>
      <w:r w:rsidR="00B56345">
        <w:rPr>
          <w:rStyle w:val="CommentReference"/>
        </w:rPr>
        <w:commentReference w:id="1310"/>
      </w:r>
    </w:p>
    <w:p w14:paraId="2D0DF41C" w14:textId="73598252" w:rsidR="00EF7E99" w:rsidRDefault="00EF7E99" w:rsidP="009C146E">
      <w:pPr>
        <w:spacing w:after="0" w:line="480" w:lineRule="auto"/>
        <w:jc w:val="both"/>
        <w:rPr>
          <w:ins w:id="1311" w:author="Susanne" w:date="2025-01-13T13:19:00Z"/>
          <w:rFonts w:ascii="Times New Roman" w:hAnsi="Times New Roman"/>
        </w:rPr>
      </w:pPr>
      <w:r>
        <w:rPr>
          <w:rFonts w:ascii="Times New Roman" w:hAnsi="Times New Roman"/>
        </w:rPr>
        <w:t xml:space="preserve">Our study provides the first population viability analysis for the Aquatic Warbler. </w:t>
      </w:r>
      <w:del w:id="1312" w:author="Susanne" w:date="2025-01-13T13:18:00Z">
        <w:r w:rsidDel="00FF6B61">
          <w:rPr>
            <w:rFonts w:ascii="Times New Roman" w:hAnsi="Times New Roman"/>
          </w:rPr>
          <w:delText xml:space="preserve">Despite uncertainties in demography and reproduction rates we were able to determine first year mortality as the most important effect on population changes. </w:delText>
        </w:r>
      </w:del>
      <w:del w:id="1313" w:author="Steffen Oppel" w:date="2025-01-21T15:56:00Z">
        <w:r w:rsidDel="00B56345">
          <w:rPr>
            <w:rFonts w:ascii="Times New Roman" w:hAnsi="Times New Roman"/>
          </w:rPr>
          <w:delText>Due to highly variable first year survival and return rates (</w:delText>
        </w:r>
        <w:r w:rsidDel="00B56345">
          <w:rPr>
            <w:rFonts w:ascii="Times New Roman" w:hAnsi="Times New Roman"/>
            <w:b/>
            <w:shd w:val="clear" w:color="auto" w:fill="FFFF00"/>
          </w:rPr>
          <w:delText>Morkvėnas et al., 2025</w:delText>
        </w:r>
        <w:r w:rsidDel="00B56345">
          <w:rPr>
            <w:rFonts w:ascii="Times New Roman" w:hAnsi="Times New Roman"/>
          </w:rPr>
          <w:delText>)in a long-distance migrant, w</w:delText>
        </w:r>
      </w:del>
      <w:ins w:id="1314" w:author="Steffen Oppel" w:date="2025-01-21T15:56:00Z">
        <w:r w:rsidR="00B56345">
          <w:rPr>
            <w:rFonts w:ascii="Times New Roman" w:hAnsi="Times New Roman"/>
          </w:rPr>
          <w:t>W</w:t>
        </w:r>
      </w:ins>
      <w:r>
        <w:rPr>
          <w:rFonts w:ascii="Times New Roman" w:hAnsi="Times New Roman"/>
        </w:rPr>
        <w:t>e conclude that high effort will be needed to rein</w:t>
      </w:r>
      <w:del w:id="1315" w:author="Susanne" w:date="2024-11-21T15:41:00Z">
        <w:r w:rsidDel="001F08B1">
          <w:rPr>
            <w:rFonts w:ascii="Times New Roman" w:hAnsi="Times New Roman"/>
          </w:rPr>
          <w:delText>troduce</w:delText>
        </w:r>
      </w:del>
      <w:ins w:id="1316" w:author="Susanne" w:date="2024-11-21T15:41:00Z">
        <w:r>
          <w:rPr>
            <w:rFonts w:ascii="Times New Roman" w:hAnsi="Times New Roman"/>
          </w:rPr>
          <w:t>force</w:t>
        </w:r>
      </w:ins>
      <w:r>
        <w:rPr>
          <w:rFonts w:ascii="Times New Roman" w:hAnsi="Times New Roman"/>
        </w:rPr>
        <w:t xml:space="preserve"> the westernmost and geographically isolated Pomeranian population of the Aquatic Warbler. </w:t>
      </w:r>
      <w:commentRangeStart w:id="1317"/>
      <w:del w:id="1318" w:author="Steffen Oppel" w:date="2025-01-21T15:56:00Z">
        <w:r w:rsidDel="00B56345">
          <w:rPr>
            <w:rFonts w:ascii="Times New Roman" w:hAnsi="Times New Roman"/>
          </w:rPr>
          <w:delText xml:space="preserve">To our knowledge, there has been no reintroduction </w:delText>
        </w:r>
      </w:del>
      <w:ins w:id="1319" w:author="Susanne" w:date="2024-11-21T15:41:00Z">
        <w:del w:id="1320" w:author="Steffen Oppel" w:date="2025-01-21T15:56:00Z">
          <w:r w:rsidDel="00B56345">
            <w:rPr>
              <w:rFonts w:ascii="Times New Roman" w:hAnsi="Times New Roman"/>
            </w:rPr>
            <w:delText xml:space="preserve">reinforcement </w:delText>
          </w:r>
        </w:del>
      </w:ins>
      <w:del w:id="1321" w:author="Steffen Oppel" w:date="2025-01-21T15:56:00Z">
        <w:r w:rsidDel="00B56345">
          <w:rPr>
            <w:rFonts w:ascii="Times New Roman" w:hAnsi="Times New Roman"/>
          </w:rPr>
          <w:delText xml:space="preserve">project of a long-distance migrating passerine so far. Translocation attempts, e.g. for </w:delText>
        </w:r>
      </w:del>
      <w:del w:id="1322" w:author="Steffen Oppel" w:date="2025-01-21T15:52:00Z">
        <w:r w:rsidDel="005F39F0">
          <w:rPr>
            <w:rFonts w:ascii="Times New Roman" w:hAnsi="Times New Roman"/>
          </w:rPr>
          <w:delText xml:space="preserve">a </w:delText>
        </w:r>
      </w:del>
      <w:del w:id="1323" w:author="Steffen Oppel" w:date="2025-01-21T15:56:00Z">
        <w:r w:rsidDel="00B56345">
          <w:rPr>
            <w:rFonts w:ascii="Times New Roman" w:hAnsi="Times New Roman"/>
          </w:rPr>
          <w:delText xml:space="preserve">long-distance migrating non-passerine, the Corncrake </w:delText>
        </w:r>
        <w:r w:rsidDel="00B56345">
          <w:rPr>
            <w:rFonts w:ascii="Times New Roman" w:hAnsi="Times New Roman"/>
            <w:i/>
          </w:rPr>
          <w:delText>Crex crex</w:delText>
        </w:r>
        <w:r w:rsidDel="00B56345">
          <w:rPr>
            <w:rFonts w:ascii="Times New Roman" w:hAnsi="Times New Roman"/>
          </w:rPr>
          <w:delText xml:space="preserve"> in the United Kingdom </w:delText>
        </w:r>
        <w:r w:rsidDel="00B56345">
          <w:rPr>
            <w:rFonts w:ascii="Times New Roman" w:hAnsi="Times New Roman"/>
          </w:rPr>
          <w:lastRenderedPageBreak/>
          <w:delText>(</w:delText>
        </w:r>
        <w:r w:rsidDel="00B56345">
          <w:rPr>
            <w:rFonts w:ascii="Times New Roman" w:hAnsi="Times New Roman"/>
            <w:b/>
          </w:rPr>
          <w:delText>Carter et al. 2008</w:delText>
        </w:r>
        <w:r w:rsidDel="00B56345">
          <w:rPr>
            <w:rFonts w:ascii="Times New Roman" w:hAnsi="Times New Roman"/>
          </w:rPr>
          <w:delText xml:space="preserve">) and a short-distance migrating passerine, the Loggerhead Shrike </w:delText>
        </w:r>
        <w:r w:rsidDel="00B56345">
          <w:rPr>
            <w:rFonts w:ascii="Times New Roman" w:hAnsi="Times New Roman"/>
            <w:i/>
          </w:rPr>
          <w:delText>Lanius ludovicianus migrans</w:delText>
        </w:r>
        <w:r w:rsidDel="00B56345">
          <w:rPr>
            <w:rFonts w:ascii="Times New Roman" w:hAnsi="Times New Roman"/>
          </w:rPr>
          <w:delText xml:space="preserve"> in Canada (</w:delText>
        </w:r>
        <w:r w:rsidDel="00B56345">
          <w:rPr>
            <w:rFonts w:ascii="Times New Roman" w:hAnsi="Times New Roman"/>
            <w:b/>
          </w:rPr>
          <w:delText>Imlay et al. 2010</w:delText>
        </w:r>
        <w:r w:rsidDel="00B56345">
          <w:rPr>
            <w:rFonts w:ascii="Times New Roman" w:hAnsi="Times New Roman"/>
          </w:rPr>
          <w:delText xml:space="preserve">) resulted in only few returns to the release site. </w:delText>
        </w:r>
        <w:commentRangeStart w:id="1324"/>
        <w:r w:rsidDel="00B56345">
          <w:rPr>
            <w:rFonts w:ascii="Times New Roman" w:hAnsi="Times New Roman"/>
          </w:rPr>
          <w:delText xml:space="preserve">In both, still ongoing projects more than 400 chicks has been released between 2001 and 2008, suggesting that more than 20 years of releases are needed to reintroduce a stable population of a migrant species. </w:delText>
        </w:r>
        <w:commentRangeEnd w:id="1324"/>
        <w:r w:rsidR="00EF5E03" w:rsidDel="00B56345">
          <w:rPr>
            <w:rStyle w:val="CommentReference"/>
          </w:rPr>
          <w:commentReference w:id="1324"/>
        </w:r>
      </w:del>
      <w:commentRangeEnd w:id="1317"/>
      <w:r w:rsidR="00B56345">
        <w:rPr>
          <w:rStyle w:val="CommentReference"/>
        </w:rPr>
        <w:commentReference w:id="1317"/>
      </w:r>
    </w:p>
    <w:p w14:paraId="2D0DF41D" w14:textId="1A780A44" w:rsidR="00EF7E99" w:rsidRPr="00862643" w:rsidRDefault="00EF7E99" w:rsidP="00F40C65">
      <w:pPr>
        <w:spacing w:after="0" w:line="480" w:lineRule="auto"/>
        <w:jc w:val="both"/>
        <w:rPr>
          <w:rFonts w:ascii="Times New Roman" w:hAnsi="Times New Roman"/>
        </w:rPr>
      </w:pPr>
      <w:del w:id="1325" w:author="Steffen Oppel" w:date="2025-01-21T15:56:00Z">
        <w:r w:rsidDel="00B56345">
          <w:rPr>
            <w:rFonts w:ascii="Times New Roman" w:hAnsi="Times New Roman"/>
          </w:rPr>
          <w:delText>On the other hand, variation in survival also indicates the potential for management interventions (</w:delText>
        </w:r>
        <w:r w:rsidDel="00B56345">
          <w:rPr>
            <w:rFonts w:ascii="Times New Roman" w:hAnsi="Times New Roman"/>
            <w:b/>
          </w:rPr>
          <w:delText>Davis et al., 2023</w:delText>
        </w:r>
        <w:r w:rsidDel="00B56345">
          <w:rPr>
            <w:rFonts w:ascii="Times New Roman" w:hAnsi="Times New Roman"/>
          </w:rPr>
          <w:delText xml:space="preserve">). </w:delText>
        </w:r>
      </w:del>
      <w:r>
        <w:rPr>
          <w:rFonts w:ascii="Times New Roman" w:hAnsi="Times New Roman"/>
        </w:rPr>
        <w:t xml:space="preserve">Based on our PVA, </w:t>
      </w:r>
      <w:del w:id="1326" w:author="Steffen Oppel" w:date="2025-01-21T15:57:00Z">
        <w:r w:rsidDel="00845847">
          <w:rPr>
            <w:rFonts w:ascii="Times New Roman" w:hAnsi="Times New Roman"/>
          </w:rPr>
          <w:delText>conservation actions are</w:delText>
        </w:r>
      </w:del>
      <w:ins w:id="1327" w:author="Steffen Oppel" w:date="2025-01-21T15:57:00Z">
        <w:r w:rsidR="00845847">
          <w:rPr>
            <w:rFonts w:ascii="Times New Roman" w:hAnsi="Times New Roman"/>
          </w:rPr>
          <w:t>the</w:t>
        </w:r>
      </w:ins>
      <w:r>
        <w:rPr>
          <w:rFonts w:ascii="Times New Roman" w:hAnsi="Times New Roman"/>
        </w:rPr>
        <w:t xml:space="preserve"> most effective </w:t>
      </w:r>
      <w:ins w:id="1328" w:author="Steffen Oppel" w:date="2025-01-21T15:57:00Z">
        <w:r w:rsidR="00845847">
          <w:rPr>
            <w:rFonts w:ascii="Times New Roman" w:hAnsi="Times New Roman"/>
          </w:rPr>
          <w:t xml:space="preserve">management would be </w:t>
        </w:r>
      </w:ins>
      <w:del w:id="1329" w:author="Steffen Oppel" w:date="2025-01-21T15:57:00Z">
        <w:r w:rsidDel="00845847">
          <w:rPr>
            <w:rFonts w:ascii="Times New Roman" w:hAnsi="Times New Roman"/>
          </w:rPr>
          <w:delText xml:space="preserve">when addressing </w:delText>
        </w:r>
      </w:del>
      <w:proofErr w:type="spellStart"/>
      <w:ins w:id="1330" w:author="Susanne" w:date="2025-01-13T13:20:00Z">
        <w:r>
          <w:rPr>
            <w:rFonts w:ascii="Times New Roman" w:hAnsi="Times New Roman"/>
          </w:rPr>
          <w:t>a</w:t>
        </w:r>
        <w:proofErr w:type="spellEnd"/>
        <w:del w:id="1331" w:author="Steffen Oppel" w:date="2025-01-21T15:57:00Z">
          <w:r w:rsidDel="00845847">
            <w:rPr>
              <w:rFonts w:ascii="Times New Roman" w:hAnsi="Times New Roman"/>
            </w:rPr>
            <w:delText>n</w:delText>
          </w:r>
        </w:del>
        <w:r>
          <w:rPr>
            <w:rFonts w:ascii="Times New Roman" w:hAnsi="Times New Roman"/>
          </w:rPr>
          <w:t xml:space="preserve"> improvement in </w:t>
        </w:r>
      </w:ins>
      <w:del w:id="1332" w:author="Steffen Oppel" w:date="2025-01-21T15:57:00Z">
        <w:r w:rsidDel="00845847">
          <w:rPr>
            <w:rFonts w:ascii="Times New Roman" w:hAnsi="Times New Roman"/>
          </w:rPr>
          <w:delText xml:space="preserve">first year and female adult </w:delText>
        </w:r>
      </w:del>
      <w:r>
        <w:rPr>
          <w:rFonts w:ascii="Times New Roman" w:hAnsi="Times New Roman"/>
        </w:rPr>
        <w:t>survival</w:t>
      </w:r>
      <w:del w:id="1333" w:author="Susanne" w:date="2025-01-13T13:33:00Z">
        <w:r w:rsidDel="00B046D9">
          <w:rPr>
            <w:rFonts w:ascii="Times New Roman" w:hAnsi="Times New Roman"/>
          </w:rPr>
          <w:delText xml:space="preserve"> and an increase in reproductive output</w:delText>
        </w:r>
      </w:del>
      <w:r>
        <w:rPr>
          <w:rFonts w:ascii="Times New Roman" w:hAnsi="Times New Roman"/>
        </w:rPr>
        <w:t>. In a migratory species, however, main causes for mortality are found outside the breeding area (</w:t>
      </w:r>
      <w:r>
        <w:rPr>
          <w:rFonts w:ascii="Times New Roman" w:hAnsi="Times New Roman"/>
          <w:b/>
        </w:rPr>
        <w:t>Ockendon et al., 2014</w:t>
      </w:r>
      <w:r>
        <w:rPr>
          <w:rFonts w:ascii="Times New Roman" w:hAnsi="Times New Roman"/>
          <w:b/>
          <w:color w:val="000000"/>
        </w:rPr>
        <w:t>;</w:t>
      </w:r>
      <w:r>
        <w:rPr>
          <w:rFonts w:ascii="Times New Roman" w:hAnsi="Times New Roman"/>
          <w:b/>
        </w:rPr>
        <w:t xml:space="preserve"> Davis et al., 2023</w:t>
      </w:r>
      <w:r>
        <w:rPr>
          <w:rFonts w:ascii="Times New Roman" w:hAnsi="Times New Roman"/>
        </w:rPr>
        <w:t>). Therefore, conservation actions for Aquatic Warblers should also address wintering grounds and stopover sites. Although initial studies revealed migration patterns of Aquatic Warblers (</w:t>
      </w:r>
      <w:r>
        <w:rPr>
          <w:rFonts w:ascii="Times New Roman" w:hAnsi="Times New Roman"/>
          <w:b/>
        </w:rPr>
        <w:t>Salewski et al., 2019; Flade et al., 2023</w:t>
      </w:r>
      <w:r>
        <w:rPr>
          <w:rFonts w:ascii="Times New Roman" w:hAnsi="Times New Roman"/>
        </w:rPr>
        <w:t xml:space="preserve">), further identification of migration routes and </w:t>
      </w:r>
      <w:del w:id="1334" w:author="Steffen Oppel" w:date="2025-01-21T15:59:00Z">
        <w:r w:rsidDel="00984349">
          <w:rPr>
            <w:rFonts w:ascii="Times New Roman" w:hAnsi="Times New Roman"/>
          </w:rPr>
          <w:delText>wintering sites</w:delText>
        </w:r>
      </w:del>
      <w:del w:id="1335" w:author="Steffen Oppel" w:date="2025-01-21T15:58:00Z">
        <w:r w:rsidDel="00984349">
          <w:rPr>
            <w:rFonts w:ascii="Times New Roman" w:hAnsi="Times New Roman"/>
          </w:rPr>
          <w:delText>,</w:delText>
        </w:r>
      </w:del>
      <w:ins w:id="1336" w:author="Steffen Oppel" w:date="2025-01-21T15:59:00Z">
        <w:r w:rsidR="00984349">
          <w:rPr>
            <w:rFonts w:ascii="Times New Roman" w:hAnsi="Times New Roman"/>
          </w:rPr>
          <w:t>threats</w:t>
        </w:r>
      </w:ins>
      <w:del w:id="1337" w:author="Steffen Oppel" w:date="2025-01-21T15:58:00Z">
        <w:r w:rsidDel="00984349">
          <w:rPr>
            <w:rFonts w:ascii="Times New Roman" w:hAnsi="Times New Roman"/>
          </w:rPr>
          <w:delText xml:space="preserve"> in particular for individuals of the Pomeranian population</w:delText>
        </w:r>
      </w:del>
      <w:r>
        <w:rPr>
          <w:rFonts w:ascii="Times New Roman" w:hAnsi="Times New Roman"/>
        </w:rPr>
        <w:t xml:space="preserve"> is </w:t>
      </w:r>
      <w:del w:id="1338" w:author="Steffen Oppel" w:date="2025-01-21T15:59:00Z">
        <w:r w:rsidDel="00984349">
          <w:rPr>
            <w:rFonts w:ascii="Times New Roman" w:hAnsi="Times New Roman"/>
          </w:rPr>
          <w:delText xml:space="preserve">still </w:delText>
        </w:r>
      </w:del>
      <w:r>
        <w:rPr>
          <w:rFonts w:ascii="Times New Roman" w:hAnsi="Times New Roman"/>
        </w:rPr>
        <w:t xml:space="preserve">important to </w:t>
      </w:r>
      <w:del w:id="1339" w:author="Steffen Oppel" w:date="2025-01-21T15:59:00Z">
        <w:r w:rsidDel="00984349">
          <w:rPr>
            <w:rFonts w:ascii="Times New Roman" w:hAnsi="Times New Roman"/>
          </w:rPr>
          <w:delText>understand connectivity with breeding sites</w:delText>
        </w:r>
      </w:del>
      <w:ins w:id="1340" w:author="Steffen Oppel" w:date="2025-01-21T15:59:00Z">
        <w:r w:rsidR="00984349">
          <w:rPr>
            <w:rFonts w:ascii="Times New Roman" w:hAnsi="Times New Roman"/>
          </w:rPr>
          <w:t>inform conservation actions</w:t>
        </w:r>
      </w:ins>
      <w:r>
        <w:rPr>
          <w:rFonts w:ascii="Times New Roman" w:hAnsi="Times New Roman"/>
        </w:rPr>
        <w:t xml:space="preserve">. </w:t>
      </w:r>
      <w:commentRangeStart w:id="1341"/>
      <w:del w:id="1342" w:author="Steffen Oppel" w:date="2025-01-21T15:58:00Z">
        <w:r w:rsidDel="00984349">
          <w:rPr>
            <w:rFonts w:ascii="Times New Roman" w:hAnsi="Times New Roman"/>
          </w:rPr>
          <w:delText>A recent study discovered long stopover durations of Aquatic Warblers in costal wetlands of Morocco and Algeria during spring migration, indicating the importance of these sites in determining return rate to the breeding site, but habitat conditions and management options there remain still unclear (</w:delText>
        </w:r>
        <w:r w:rsidDel="00984349">
          <w:rPr>
            <w:rFonts w:ascii="Times New Roman" w:hAnsi="Times New Roman"/>
            <w:b/>
          </w:rPr>
          <w:delText>Flade et al., 2023</w:delText>
        </w:r>
        <w:r w:rsidDel="00984349">
          <w:rPr>
            <w:rFonts w:ascii="Times New Roman" w:hAnsi="Times New Roman"/>
          </w:rPr>
          <w:delText>). This highlights the need for international efforts to identify and protect suitable habitats outside the breeding sites for Aquatic Warblers.</w:delText>
        </w:r>
      </w:del>
      <w:ins w:id="1343" w:author="Susanne" w:date="2025-01-13T15:58:00Z">
        <w:del w:id="1344" w:author="Steffen Oppel" w:date="2025-01-21T15:58:00Z">
          <w:r w:rsidDel="00984349">
            <w:rPr>
              <w:rFonts w:ascii="Times New Roman" w:hAnsi="Times New Roman"/>
            </w:rPr>
            <w:delText xml:space="preserve"> </w:delText>
          </w:r>
        </w:del>
      </w:ins>
      <w:ins w:id="1345" w:author="Susanne" w:date="2025-01-13T16:01:00Z">
        <w:del w:id="1346" w:author="Steffen Oppel" w:date="2025-01-21T15:58:00Z">
          <w:r w:rsidDel="00984349">
            <w:rPr>
              <w:rFonts w:ascii="Times New Roman" w:hAnsi="Times New Roman"/>
            </w:rPr>
            <w:delText>Recen</w:delText>
          </w:r>
        </w:del>
      </w:ins>
      <w:ins w:id="1347" w:author="Susanne" w:date="2025-01-13T15:58:00Z">
        <w:del w:id="1348" w:author="Steffen Oppel" w:date="2025-01-21T15:58:00Z">
          <w:r w:rsidDel="00984349">
            <w:rPr>
              <w:rFonts w:ascii="Times New Roman" w:hAnsi="Times New Roman"/>
            </w:rPr>
            <w:delText>tly</w:delText>
          </w:r>
        </w:del>
      </w:ins>
      <w:ins w:id="1349" w:author="Susanne" w:date="2025-01-13T15:59:00Z">
        <w:del w:id="1350" w:author="Steffen Oppel" w:date="2025-01-21T15:58:00Z">
          <w:r w:rsidDel="00984349">
            <w:rPr>
              <w:rFonts w:ascii="Times New Roman" w:hAnsi="Times New Roman"/>
            </w:rPr>
            <w:delText>,</w:delText>
          </w:r>
        </w:del>
      </w:ins>
      <w:ins w:id="1351" w:author="Susanne" w:date="2025-01-13T15:58:00Z">
        <w:del w:id="1352" w:author="Steffen Oppel" w:date="2025-01-21T15:58:00Z">
          <w:r w:rsidDel="00984349">
            <w:rPr>
              <w:rFonts w:ascii="Times New Roman" w:hAnsi="Times New Roman"/>
            </w:rPr>
            <w:delText xml:space="preserve"> a</w:delText>
          </w:r>
        </w:del>
      </w:ins>
      <w:ins w:id="1353" w:author="Susanne" w:date="2025-01-13T16:00:00Z">
        <w:del w:id="1354" w:author="Steffen Oppel" w:date="2025-01-21T15:58:00Z">
          <w:r w:rsidDel="00984349">
            <w:rPr>
              <w:rFonts w:ascii="Times New Roman" w:hAnsi="Times New Roman"/>
            </w:rPr>
            <w:delText xml:space="preserve"> conservation initiative addressing stopover and wintering sites (</w:delText>
          </w:r>
        </w:del>
      </w:ins>
      <w:ins w:id="1355" w:author="Susanne" w:date="2025-01-13T15:58:00Z">
        <w:del w:id="1356" w:author="Steffen Oppel" w:date="2025-01-21T15:58:00Z">
          <w:r w:rsidRPr="00862643" w:rsidDel="00984349">
            <w:rPr>
              <w:rFonts w:ascii="Times New Roman" w:hAnsi="Times New Roman"/>
            </w:rPr>
            <w:delText>EU-LIFE project “Aquatic Warblers on the Move”, 2025-2029, LIFE23-NAT-NL-LIFE-AWOM/101148382)</w:delText>
          </w:r>
        </w:del>
      </w:ins>
      <w:ins w:id="1357" w:author="Susanne" w:date="2025-01-14T14:37:00Z">
        <w:del w:id="1358" w:author="Steffen Oppel" w:date="2025-01-21T15:58:00Z">
          <w:r w:rsidDel="00984349">
            <w:rPr>
              <w:rFonts w:ascii="Times New Roman" w:hAnsi="Times New Roman"/>
            </w:rPr>
            <w:delText xml:space="preserve"> has</w:delText>
          </w:r>
        </w:del>
      </w:ins>
      <w:ins w:id="1359" w:author="Susanne" w:date="2025-01-13T15:58:00Z">
        <w:del w:id="1360" w:author="Steffen Oppel" w:date="2025-01-21T15:58:00Z">
          <w:r w:rsidDel="00984349">
            <w:rPr>
              <w:rFonts w:ascii="Times New Roman" w:hAnsi="Times New Roman"/>
            </w:rPr>
            <w:delText xml:space="preserve"> </w:delText>
          </w:r>
        </w:del>
      </w:ins>
      <w:ins w:id="1361" w:author="Susanne" w:date="2025-01-14T14:37:00Z">
        <w:del w:id="1362" w:author="Steffen Oppel" w:date="2025-01-21T15:58:00Z">
          <w:r w:rsidDel="00984349">
            <w:rPr>
              <w:rFonts w:ascii="Times New Roman" w:hAnsi="Times New Roman"/>
            </w:rPr>
            <w:delText>started.</w:delText>
          </w:r>
        </w:del>
      </w:ins>
      <w:commentRangeEnd w:id="1341"/>
      <w:r w:rsidR="00984349">
        <w:rPr>
          <w:rStyle w:val="CommentReference"/>
        </w:rPr>
        <w:commentReference w:id="1341"/>
      </w:r>
      <w:ins w:id="1363" w:author="Susanne" w:date="2025-01-14T14:37:00Z">
        <w:del w:id="1364" w:author="Steffen Oppel" w:date="2025-01-21T15:58:00Z">
          <w:r w:rsidDel="00984349">
            <w:rPr>
              <w:rFonts w:ascii="Times New Roman" w:hAnsi="Times New Roman"/>
            </w:rPr>
            <w:delText xml:space="preserve"> </w:delText>
          </w:r>
        </w:del>
      </w:ins>
      <w:ins w:id="1365" w:author="Susanne" w:date="2025-01-13T16:28:00Z">
        <w:r>
          <w:rPr>
            <w:rFonts w:ascii="Times New Roman" w:hAnsi="Times New Roman"/>
          </w:rPr>
          <w:t>Simultaneou</w:t>
        </w:r>
      </w:ins>
      <w:ins w:id="1366" w:author="Susanne" w:date="2025-01-13T16:29:00Z">
        <w:r>
          <w:rPr>
            <w:rFonts w:ascii="Times New Roman" w:hAnsi="Times New Roman"/>
          </w:rPr>
          <w:t>s c</w:t>
        </w:r>
      </w:ins>
      <w:ins w:id="1367" w:author="Susanne" w:date="2025-01-13T16:26:00Z">
        <w:r>
          <w:rPr>
            <w:rFonts w:ascii="Times New Roman" w:hAnsi="Times New Roman"/>
          </w:rPr>
          <w:t>onservation actions along the whole f</w:t>
        </w:r>
      </w:ins>
      <w:ins w:id="1368" w:author="Susanne" w:date="2025-01-13T16:01:00Z">
        <w:r>
          <w:rPr>
            <w:rFonts w:ascii="Times New Roman" w:hAnsi="Times New Roman"/>
          </w:rPr>
          <w:t xml:space="preserve">lyway </w:t>
        </w:r>
      </w:ins>
      <w:ins w:id="1369" w:author="Susanne" w:date="2025-01-13T16:27:00Z">
        <w:del w:id="1370" w:author="Steffen Oppel" w:date="2025-01-21T16:00:00Z">
          <w:r w:rsidDel="00984349">
            <w:rPr>
              <w:rFonts w:ascii="Times New Roman" w:hAnsi="Times New Roman"/>
            </w:rPr>
            <w:delText xml:space="preserve">will </w:delText>
          </w:r>
        </w:del>
      </w:ins>
      <w:ins w:id="1371" w:author="Susanne" w:date="2025-01-13T16:28:00Z">
        <w:del w:id="1372" w:author="Steffen Oppel" w:date="2025-01-21T16:00:00Z">
          <w:r w:rsidDel="00984349">
            <w:rPr>
              <w:rFonts w:ascii="Times New Roman" w:hAnsi="Times New Roman"/>
            </w:rPr>
            <w:delText>more likely</w:delText>
          </w:r>
        </w:del>
      </w:ins>
      <w:ins w:id="1373" w:author="Steffen Oppel" w:date="2025-01-21T16:00:00Z">
        <w:r w:rsidR="00984349">
          <w:rPr>
            <w:rFonts w:ascii="Times New Roman" w:hAnsi="Times New Roman"/>
          </w:rPr>
          <w:t>may</w:t>
        </w:r>
      </w:ins>
      <w:ins w:id="1374" w:author="Susanne" w:date="2025-01-13T16:27:00Z">
        <w:r>
          <w:rPr>
            <w:rFonts w:ascii="Times New Roman" w:hAnsi="Times New Roman"/>
          </w:rPr>
          <w:t xml:space="preserve"> increase the </w:t>
        </w:r>
      </w:ins>
      <w:ins w:id="1375" w:author="Susanne" w:date="2025-01-13T16:28:00Z">
        <w:r>
          <w:rPr>
            <w:rFonts w:ascii="Times New Roman" w:hAnsi="Times New Roman"/>
          </w:rPr>
          <w:t xml:space="preserve">success of </w:t>
        </w:r>
      </w:ins>
      <w:ins w:id="1376" w:author="Susanne" w:date="2025-01-13T16:27:00Z">
        <w:r>
          <w:rPr>
            <w:rFonts w:ascii="Times New Roman" w:hAnsi="Times New Roman"/>
          </w:rPr>
          <w:t xml:space="preserve">population recovery </w:t>
        </w:r>
      </w:ins>
      <w:ins w:id="1377" w:author="Susanne" w:date="2025-01-13T16:25:00Z">
        <w:r>
          <w:rPr>
            <w:rFonts w:ascii="Times New Roman" w:hAnsi="Times New Roman"/>
          </w:rPr>
          <w:t>in migrants</w:t>
        </w:r>
      </w:ins>
      <w:ins w:id="1378" w:author="Susanne" w:date="2025-01-13T16:29:00Z">
        <w:r>
          <w:rPr>
            <w:rFonts w:ascii="Times New Roman" w:hAnsi="Times New Roman"/>
          </w:rPr>
          <w:t xml:space="preserve"> than measures </w:t>
        </w:r>
      </w:ins>
      <w:ins w:id="1379" w:author="Susanne" w:date="2025-01-14T14:37:00Z">
        <w:r>
          <w:rPr>
            <w:rFonts w:ascii="Times New Roman" w:hAnsi="Times New Roman"/>
          </w:rPr>
          <w:t xml:space="preserve">implemented </w:t>
        </w:r>
      </w:ins>
      <w:ins w:id="1380" w:author="Susanne" w:date="2025-01-13T16:29:00Z">
        <w:del w:id="1381" w:author="Steffen Oppel" w:date="2025-01-21T16:00:00Z">
          <w:r w:rsidDel="00984349">
            <w:rPr>
              <w:rFonts w:ascii="Times New Roman" w:hAnsi="Times New Roman"/>
            </w:rPr>
            <w:delText>on</w:delText>
          </w:r>
        </w:del>
      </w:ins>
      <w:ins w:id="1382" w:author="Steffen Oppel" w:date="2025-01-21T16:00:00Z">
        <w:r w:rsidR="00984349">
          <w:rPr>
            <w:rFonts w:ascii="Times New Roman" w:hAnsi="Times New Roman"/>
          </w:rPr>
          <w:t>at</w:t>
        </w:r>
      </w:ins>
      <w:ins w:id="1383" w:author="Susanne" w:date="2025-01-13T16:29:00Z">
        <w:r>
          <w:rPr>
            <w:rFonts w:ascii="Times New Roman" w:hAnsi="Times New Roman"/>
          </w:rPr>
          <w:t xml:space="preserve"> single breeding sites</w:t>
        </w:r>
      </w:ins>
      <w:ins w:id="1384" w:author="Susanne" w:date="2025-01-13T16:25:00Z">
        <w:r>
          <w:rPr>
            <w:rFonts w:ascii="Times New Roman" w:hAnsi="Times New Roman"/>
          </w:rPr>
          <w:t xml:space="preserve"> (</w:t>
        </w:r>
      </w:ins>
      <w:ins w:id="1385" w:author="Susanne" w:date="2025-01-13T16:21:00Z">
        <w:r>
          <w:rPr>
            <w:rFonts w:ascii="Times New Roman" w:hAnsi="Times New Roman"/>
            <w:b/>
          </w:rPr>
          <w:t xml:space="preserve">Davis et al., 2023; </w:t>
        </w:r>
      </w:ins>
      <w:ins w:id="1386" w:author="Susanne" w:date="2025-01-13T16:01:00Z">
        <w:r w:rsidRPr="008E432B">
          <w:rPr>
            <w:rFonts w:ascii="Times New Roman" w:hAnsi="Times New Roman"/>
            <w:b/>
            <w:bCs/>
          </w:rPr>
          <w:t>Oppel et al.,</w:t>
        </w:r>
      </w:ins>
      <w:ins w:id="1387" w:author="Susanne" w:date="2025-01-13T16:02:00Z">
        <w:r w:rsidRPr="008E432B">
          <w:rPr>
            <w:rFonts w:ascii="Times New Roman" w:hAnsi="Times New Roman"/>
            <w:b/>
            <w:bCs/>
          </w:rPr>
          <w:t xml:space="preserve"> 2024</w:t>
        </w:r>
        <w:r>
          <w:rPr>
            <w:rFonts w:ascii="Times New Roman" w:hAnsi="Times New Roman"/>
          </w:rPr>
          <w:t>)</w:t>
        </w:r>
      </w:ins>
      <w:ins w:id="1388" w:author="Susanne" w:date="2025-01-13T15:50:00Z">
        <w:r w:rsidRPr="00862643">
          <w:rPr>
            <w:rFonts w:ascii="Times New Roman" w:hAnsi="Times New Roman"/>
          </w:rPr>
          <w:t>.</w:t>
        </w:r>
      </w:ins>
    </w:p>
    <w:p w14:paraId="2D0DF41E" w14:textId="525BAEEF" w:rsidR="00EF7E99" w:rsidRDefault="00EF7E99" w:rsidP="004B0895">
      <w:pPr>
        <w:spacing w:after="0" w:line="480" w:lineRule="auto"/>
        <w:jc w:val="both"/>
        <w:rPr>
          <w:rFonts w:ascii="Times New Roman" w:hAnsi="Times New Roman"/>
          <w:b/>
        </w:rPr>
      </w:pPr>
      <w:del w:id="1389" w:author="Steffen Oppel" w:date="2025-01-21T16:01:00Z">
        <w:r w:rsidDel="00D770B5">
          <w:rPr>
            <w:rFonts w:ascii="Times New Roman" w:hAnsi="Times New Roman"/>
          </w:rPr>
          <w:lastRenderedPageBreak/>
          <w:delText xml:space="preserve">Although demographic parameters such as survival are more important for population persistence habitat restoration and providing good quality habitat at the breeding site can help to increase the annual output of fledglings per females. </w:delText>
        </w:r>
        <w:commentRangeStart w:id="1390"/>
        <w:r w:rsidDel="009E66CD">
          <w:rPr>
            <w:rFonts w:ascii="Times New Roman" w:hAnsi="Times New Roman"/>
          </w:rPr>
          <w:delText>The Aquatic Warbler is a habitat specialist, restricted to shallow inundated sedge fen mires with low (&lt;1 m) vegetation height</w:delText>
        </w:r>
        <w:r w:rsidDel="009E66CD">
          <w:rPr>
            <w:rFonts w:ascii="Times New Roman" w:hAnsi="Times New Roman"/>
            <w:b/>
          </w:rPr>
          <w:delText xml:space="preserve"> </w:delText>
        </w:r>
        <w:r w:rsidDel="009E66CD">
          <w:rPr>
            <w:rFonts w:ascii="Times New Roman" w:hAnsi="Times New Roman"/>
          </w:rPr>
          <w:delText>(</w:delText>
        </w:r>
        <w:r w:rsidDel="009E66CD">
          <w:rPr>
            <w:rFonts w:ascii="Times New Roman" w:hAnsi="Times New Roman"/>
            <w:b/>
          </w:rPr>
          <w:delText>Tanneberger et al., 2018</w:delText>
        </w:r>
        <w:r w:rsidDel="009E66CD">
          <w:rPr>
            <w:rFonts w:ascii="Times New Roman" w:hAnsi="Times New Roman"/>
          </w:rPr>
          <w:delText>). Due to the mainly eutrophic site conditions of the Pomeranian breeding sites, habitat maintenance depends largely on human management (</w:delText>
        </w:r>
        <w:r w:rsidDel="009E66CD">
          <w:rPr>
            <w:rFonts w:ascii="Times New Roman" w:hAnsi="Times New Roman"/>
            <w:b/>
          </w:rPr>
          <w:delText>Tanneberger et al., 2018</w:delText>
        </w:r>
        <w:r w:rsidDel="009E66CD">
          <w:rPr>
            <w:rFonts w:ascii="Times New Roman" w:hAnsi="Times New Roman"/>
          </w:rPr>
          <w:delText>). Most deterioration in habitat quality is associated with cessation of land use, continuously late land use or further eutrophication (</w:delText>
        </w:r>
        <w:r w:rsidDel="009E66CD">
          <w:rPr>
            <w:rFonts w:ascii="Times New Roman" w:hAnsi="Times New Roman"/>
            <w:b/>
          </w:rPr>
          <w:delText>Tanneberger et al., 2011</w:delText>
        </w:r>
        <w:r w:rsidDel="009E66CD">
          <w:rPr>
            <w:rFonts w:ascii="Times New Roman" w:hAnsi="Times New Roman"/>
          </w:rPr>
          <w:delText xml:space="preserve">), making habitat suitability in Pomerania highly susceptible to changes in management. </w:delText>
        </w:r>
      </w:del>
      <w:commentRangeEnd w:id="1390"/>
      <w:r w:rsidR="00D06C03">
        <w:rPr>
          <w:rStyle w:val="CommentReference"/>
        </w:rPr>
        <w:commentReference w:id="1390"/>
      </w:r>
      <w:r>
        <w:rPr>
          <w:rFonts w:ascii="Times New Roman" w:hAnsi="Times New Roman"/>
        </w:rPr>
        <w:t xml:space="preserve">Since habitat loss has been a key factor for the previous decline of Aquatic Warblers, improving and increasing breeding habitats within the Pomeranian population will also be one of the </w:t>
      </w:r>
      <w:del w:id="1391" w:author="Susanne" w:date="2025-01-10T14:27:00Z">
        <w:r w:rsidDel="001C1B6C">
          <w:rPr>
            <w:rFonts w:ascii="Times New Roman" w:hAnsi="Times New Roman"/>
          </w:rPr>
          <w:delText xml:space="preserve">most </w:delText>
        </w:r>
      </w:del>
      <w:r>
        <w:rPr>
          <w:rFonts w:ascii="Times New Roman" w:hAnsi="Times New Roman"/>
        </w:rPr>
        <w:t xml:space="preserve">critical factors for a successful </w:t>
      </w:r>
      <w:del w:id="1392" w:author="Susanne" w:date="2024-11-21T15:45:00Z">
        <w:r w:rsidDel="001F08B1">
          <w:rPr>
            <w:rFonts w:ascii="Times New Roman" w:hAnsi="Times New Roman"/>
          </w:rPr>
          <w:delText xml:space="preserve">reintroduction </w:delText>
        </w:r>
      </w:del>
      <w:ins w:id="1393" w:author="Susanne" w:date="2024-11-21T15:45:00Z">
        <w:r>
          <w:rPr>
            <w:rFonts w:ascii="Times New Roman" w:hAnsi="Times New Roman"/>
          </w:rPr>
          <w:t xml:space="preserve">reinforcement </w:t>
        </w:r>
      </w:ins>
      <w:r>
        <w:rPr>
          <w:rFonts w:ascii="Times New Roman" w:hAnsi="Times New Roman"/>
        </w:rPr>
        <w:t>(</w:t>
      </w:r>
      <w:proofErr w:type="spellStart"/>
      <w:r>
        <w:rPr>
          <w:rFonts w:ascii="Times New Roman" w:hAnsi="Times New Roman"/>
          <w:b/>
        </w:rPr>
        <w:t>Bubac</w:t>
      </w:r>
      <w:proofErr w:type="spellEnd"/>
      <w:r>
        <w:rPr>
          <w:rFonts w:ascii="Times New Roman" w:hAnsi="Times New Roman"/>
          <w:b/>
        </w:rPr>
        <w:t xml:space="preserve"> et al., 2019</w:t>
      </w:r>
      <w:r>
        <w:rPr>
          <w:rFonts w:ascii="Times New Roman" w:hAnsi="Times New Roman"/>
        </w:rPr>
        <w:t>).</w:t>
      </w:r>
      <w:ins w:id="1394" w:author="Susanne" w:date="2025-01-13T13:31:00Z">
        <w:r>
          <w:rPr>
            <w:rFonts w:ascii="Times New Roman" w:hAnsi="Times New Roman"/>
          </w:rPr>
          <w:t xml:space="preserve"> Habitat restoration </w:t>
        </w:r>
      </w:ins>
      <w:ins w:id="1395" w:author="Susanne" w:date="2025-01-13T14:32:00Z">
        <w:r>
          <w:rPr>
            <w:rFonts w:ascii="Times New Roman" w:hAnsi="Times New Roman"/>
          </w:rPr>
          <w:t xml:space="preserve">and maintenance </w:t>
        </w:r>
      </w:ins>
      <w:ins w:id="1396" w:author="Susanne" w:date="2025-01-13T13:32:00Z">
        <w:del w:id="1397" w:author="Steffen Oppel" w:date="2025-01-21T16:02:00Z">
          <w:r w:rsidDel="00FC781D">
            <w:rPr>
              <w:rFonts w:ascii="Times New Roman" w:hAnsi="Times New Roman"/>
            </w:rPr>
            <w:delText xml:space="preserve">at the release site </w:delText>
          </w:r>
        </w:del>
      </w:ins>
      <w:ins w:id="1398" w:author="Susanne" w:date="2025-01-13T14:34:00Z">
        <w:del w:id="1399" w:author="Steffen Oppel" w:date="2025-01-21T16:02:00Z">
          <w:r w:rsidDel="00FC781D">
            <w:rPr>
              <w:rFonts w:ascii="Times New Roman" w:hAnsi="Times New Roman"/>
            </w:rPr>
            <w:delText xml:space="preserve">including </w:delText>
          </w:r>
        </w:del>
      </w:ins>
      <w:ins w:id="1400" w:author="Susanne" w:date="2025-01-13T13:32:00Z">
        <w:del w:id="1401" w:author="Steffen Oppel" w:date="2025-01-21T16:02:00Z">
          <w:r w:rsidDel="00FC781D">
            <w:rPr>
              <w:rFonts w:ascii="Times New Roman" w:hAnsi="Times New Roman"/>
            </w:rPr>
            <w:delText xml:space="preserve">nearby sites </w:delText>
          </w:r>
        </w:del>
        <w:r>
          <w:rPr>
            <w:rFonts w:ascii="Times New Roman" w:hAnsi="Times New Roman"/>
          </w:rPr>
          <w:t xml:space="preserve">to provide </w:t>
        </w:r>
      </w:ins>
      <w:ins w:id="1402" w:author="Susanne" w:date="2025-01-13T13:31:00Z">
        <w:r>
          <w:rPr>
            <w:rFonts w:ascii="Times New Roman" w:hAnsi="Times New Roman"/>
          </w:rPr>
          <w:t>&gt; 1000 ha</w:t>
        </w:r>
      </w:ins>
      <w:ins w:id="1403" w:author="Susanne" w:date="2025-01-13T14:32:00Z">
        <w:r>
          <w:rPr>
            <w:rFonts w:ascii="Times New Roman" w:hAnsi="Times New Roman"/>
          </w:rPr>
          <w:t xml:space="preserve"> of suitable </w:t>
        </w:r>
      </w:ins>
      <w:ins w:id="1404" w:author="Steffen Oppel" w:date="2025-01-21T16:03:00Z">
        <w:r w:rsidR="00D62888">
          <w:rPr>
            <w:rFonts w:ascii="Times New Roman" w:hAnsi="Times New Roman"/>
          </w:rPr>
          <w:t xml:space="preserve">breeding </w:t>
        </w:r>
      </w:ins>
      <w:ins w:id="1405" w:author="Susanne" w:date="2025-01-13T14:32:00Z">
        <w:r>
          <w:rPr>
            <w:rFonts w:ascii="Times New Roman" w:hAnsi="Times New Roman"/>
          </w:rPr>
          <w:t>habitat</w:t>
        </w:r>
      </w:ins>
      <w:ins w:id="1406" w:author="Susanne" w:date="2025-01-13T14:33:00Z">
        <w:r>
          <w:rPr>
            <w:rFonts w:ascii="Times New Roman" w:hAnsi="Times New Roman"/>
          </w:rPr>
          <w:t xml:space="preserve"> are </w:t>
        </w:r>
      </w:ins>
      <w:ins w:id="1407" w:author="Steffen Oppel" w:date="2025-01-21T16:03:00Z">
        <w:r w:rsidR="00D62888">
          <w:rPr>
            <w:rFonts w:ascii="Times New Roman" w:hAnsi="Times New Roman"/>
          </w:rPr>
          <w:t xml:space="preserve">likely </w:t>
        </w:r>
      </w:ins>
      <w:ins w:id="1408" w:author="Susanne" w:date="2025-01-13T14:33:00Z">
        <w:r>
          <w:rPr>
            <w:rFonts w:ascii="Times New Roman" w:hAnsi="Times New Roman"/>
          </w:rPr>
          <w:t xml:space="preserve">required </w:t>
        </w:r>
      </w:ins>
      <w:ins w:id="1409" w:author="Susanne" w:date="2025-01-13T14:35:00Z">
        <w:del w:id="1410" w:author="Steffen Oppel" w:date="2025-01-21T16:02:00Z">
          <w:r w:rsidDel="00FC781D">
            <w:rPr>
              <w:rFonts w:ascii="Times New Roman" w:hAnsi="Times New Roman"/>
            </w:rPr>
            <w:delText>for</w:delText>
          </w:r>
        </w:del>
      </w:ins>
      <w:ins w:id="1411" w:author="Susanne" w:date="2025-01-13T16:15:00Z">
        <w:del w:id="1412" w:author="Steffen Oppel" w:date="2025-01-21T16:02:00Z">
          <w:r w:rsidDel="00FC781D">
            <w:rPr>
              <w:rFonts w:ascii="Times New Roman" w:hAnsi="Times New Roman"/>
            </w:rPr>
            <w:delText xml:space="preserve"> establishing</w:delText>
          </w:r>
        </w:del>
      </w:ins>
      <w:ins w:id="1413" w:author="Steffen Oppel" w:date="2025-01-21T16:02:00Z">
        <w:r w:rsidR="00FC781D">
          <w:rPr>
            <w:rFonts w:ascii="Times New Roman" w:hAnsi="Times New Roman"/>
          </w:rPr>
          <w:t>to maintain</w:t>
        </w:r>
      </w:ins>
      <w:ins w:id="1414" w:author="Susanne" w:date="2025-01-13T16:15:00Z">
        <w:r>
          <w:rPr>
            <w:rFonts w:ascii="Times New Roman" w:hAnsi="Times New Roman"/>
          </w:rPr>
          <w:t xml:space="preserve"> a stable</w:t>
        </w:r>
      </w:ins>
      <w:ins w:id="1415" w:author="Susanne" w:date="2025-01-13T14:35:00Z">
        <w:r>
          <w:rPr>
            <w:rFonts w:ascii="Times New Roman" w:hAnsi="Times New Roman"/>
          </w:rPr>
          <w:t xml:space="preserve"> population</w:t>
        </w:r>
      </w:ins>
      <w:ins w:id="1416" w:author="Susanne" w:date="2025-01-13T14:33:00Z">
        <w:r>
          <w:rPr>
            <w:rFonts w:ascii="Times New Roman" w:hAnsi="Times New Roman"/>
          </w:rPr>
          <w:t xml:space="preserve"> </w:t>
        </w:r>
      </w:ins>
      <w:ins w:id="1417" w:author="Susanne" w:date="2025-01-13T14:36:00Z">
        <w:r>
          <w:rPr>
            <w:rFonts w:ascii="Times New Roman" w:hAnsi="Times New Roman"/>
          </w:rPr>
          <w:t>(Fig. 4).</w:t>
        </w:r>
      </w:ins>
      <w:ins w:id="1418" w:author="Susanne" w:date="2025-01-13T14:33:00Z">
        <w:r>
          <w:rPr>
            <w:rFonts w:ascii="Times New Roman" w:hAnsi="Times New Roman"/>
          </w:rPr>
          <w:t xml:space="preserve"> </w:t>
        </w:r>
      </w:ins>
    </w:p>
    <w:p w14:paraId="70921167" w14:textId="5F23D82A" w:rsidR="00EF5E03" w:rsidDel="00A13E5B" w:rsidRDefault="00EF7E99" w:rsidP="001C1B6C">
      <w:pPr>
        <w:spacing w:after="0" w:line="480" w:lineRule="auto"/>
        <w:jc w:val="both"/>
        <w:rPr>
          <w:del w:id="1419" w:author="Steffen Oppel" w:date="2025-01-21T16:04:00Z"/>
          <w:rFonts w:ascii="Times New Roman" w:hAnsi="Times New Roman"/>
        </w:rPr>
      </w:pPr>
      <w:r>
        <w:rPr>
          <w:rFonts w:ascii="Times New Roman" w:hAnsi="Times New Roman"/>
        </w:rPr>
        <w:t>Due to the remaining uncertainties in the demographic data we highly recommend long-term monitoring of the development of the rein</w:t>
      </w:r>
      <w:del w:id="1420" w:author="Susanne" w:date="2024-11-21T15:45:00Z">
        <w:r w:rsidDel="001F08B1">
          <w:rPr>
            <w:rFonts w:ascii="Times New Roman" w:hAnsi="Times New Roman"/>
          </w:rPr>
          <w:delText>troduc</w:delText>
        </w:r>
      </w:del>
      <w:ins w:id="1421" w:author="Susanne" w:date="2024-11-21T15:45:00Z">
        <w:r>
          <w:rPr>
            <w:rFonts w:ascii="Times New Roman" w:hAnsi="Times New Roman"/>
          </w:rPr>
          <w:t>forc</w:t>
        </w:r>
      </w:ins>
      <w:r>
        <w:rPr>
          <w:rFonts w:ascii="Times New Roman" w:hAnsi="Times New Roman"/>
        </w:rPr>
        <w:t xml:space="preserve">ed Pomeranian population to validate </w:t>
      </w:r>
      <w:del w:id="1422" w:author="Steffen Oppel" w:date="2025-01-21T16:03:00Z">
        <w:r w:rsidDel="00B70A9F">
          <w:rPr>
            <w:rFonts w:ascii="Times New Roman" w:hAnsi="Times New Roman"/>
          </w:rPr>
          <w:delText xml:space="preserve">first year </w:delText>
        </w:r>
      </w:del>
      <w:ins w:id="1423" w:author="Susanne" w:date="2025-01-10T14:27:00Z">
        <w:r>
          <w:rPr>
            <w:rFonts w:ascii="Times New Roman" w:hAnsi="Times New Roman"/>
          </w:rPr>
          <w:t>survival</w:t>
        </w:r>
      </w:ins>
      <w:del w:id="1424" w:author="Susanne" w:date="2025-01-10T14:27:00Z">
        <w:r w:rsidDel="001C1B6C">
          <w:rPr>
            <w:rFonts w:ascii="Times New Roman" w:hAnsi="Times New Roman"/>
          </w:rPr>
          <w:delText>mortality</w:delText>
        </w:r>
      </w:del>
      <w:r>
        <w:rPr>
          <w:rFonts w:ascii="Times New Roman" w:hAnsi="Times New Roman"/>
        </w:rPr>
        <w:t xml:space="preserve"> and reproduction rates and to update the PVA when more data are available (</w:t>
      </w:r>
      <w:proofErr w:type="spellStart"/>
      <w:r>
        <w:rPr>
          <w:rFonts w:ascii="Times New Roman" w:hAnsi="Times New Roman"/>
          <w:b/>
        </w:rPr>
        <w:t>Akçakaya</w:t>
      </w:r>
      <w:proofErr w:type="spellEnd"/>
      <w:r>
        <w:rPr>
          <w:rFonts w:ascii="Times New Roman" w:hAnsi="Times New Roman"/>
          <w:b/>
        </w:rPr>
        <w:t xml:space="preserve"> and Sjogren-</w:t>
      </w:r>
      <w:proofErr w:type="spellStart"/>
      <w:r>
        <w:rPr>
          <w:rFonts w:ascii="Times New Roman" w:hAnsi="Times New Roman"/>
          <w:b/>
        </w:rPr>
        <w:t>Gulve</w:t>
      </w:r>
      <w:proofErr w:type="spellEnd"/>
      <w:r>
        <w:rPr>
          <w:rFonts w:ascii="Times New Roman" w:hAnsi="Times New Roman"/>
          <w:b/>
        </w:rPr>
        <w:t>, 2000</w:t>
      </w:r>
      <w:r>
        <w:rPr>
          <w:rFonts w:ascii="Times New Roman" w:hAnsi="Times New Roman"/>
        </w:rPr>
        <w:t xml:space="preserve">). </w:t>
      </w:r>
      <w:del w:id="1425" w:author="Steffen Oppel" w:date="2025-01-21T16:03:00Z">
        <w:r w:rsidDel="00B70A9F">
          <w:rPr>
            <w:rFonts w:ascii="Times New Roman" w:hAnsi="Times New Roman"/>
          </w:rPr>
          <w:delText xml:space="preserve">To this end, the reintroduction </w:delText>
        </w:r>
      </w:del>
      <w:ins w:id="1426" w:author="Susanne" w:date="2024-11-21T15:55:00Z">
        <w:del w:id="1427" w:author="Steffen Oppel" w:date="2025-01-21T16:03:00Z">
          <w:r w:rsidDel="00B70A9F">
            <w:rPr>
              <w:rFonts w:ascii="Times New Roman" w:hAnsi="Times New Roman"/>
            </w:rPr>
            <w:delText xml:space="preserve">reinforcement </w:delText>
          </w:r>
        </w:del>
      </w:ins>
      <w:del w:id="1428" w:author="Steffen Oppel" w:date="2025-01-21T16:03:00Z">
        <w:r w:rsidDel="00B70A9F">
          <w:rPr>
            <w:rFonts w:ascii="Times New Roman" w:hAnsi="Times New Roman"/>
          </w:rPr>
          <w:delText>project gives the opportunity to increase the knowledge of the demographic dynamics impossible to be studied in wild populations of Aquatic Warblers (</w:delText>
        </w:r>
        <w:r w:rsidDel="00B70A9F">
          <w:rPr>
            <w:rFonts w:ascii="Times New Roman" w:hAnsi="Times New Roman"/>
            <w:b/>
          </w:rPr>
          <w:delText>Schaub et al., 2009</w:delText>
        </w:r>
        <w:r w:rsidDel="00B70A9F">
          <w:rPr>
            <w:rFonts w:ascii="Times New Roman" w:hAnsi="Times New Roman"/>
          </w:rPr>
          <w:delText xml:space="preserve">). </w:delText>
        </w:r>
      </w:del>
      <w:r>
        <w:rPr>
          <w:rFonts w:ascii="Times New Roman" w:hAnsi="Times New Roman"/>
        </w:rPr>
        <w:t>Furthermore, more effort should be made to understand the intra-seasonal movements of the species and the importance of the connection with core breeding sites. If local populations depend on immigration to compensate for variations in recruitment and mortality (</w:t>
      </w:r>
      <w:r>
        <w:rPr>
          <w:rFonts w:ascii="Times New Roman" w:hAnsi="Times New Roman"/>
          <w:b/>
        </w:rPr>
        <w:t>Border et al., 2017</w:t>
      </w:r>
      <w:r>
        <w:rPr>
          <w:rFonts w:ascii="Times New Roman" w:hAnsi="Times New Roman"/>
        </w:rPr>
        <w:t xml:space="preserve">) it will be almost </w:t>
      </w:r>
      <w:r>
        <w:rPr>
          <w:rFonts w:ascii="Times New Roman" w:hAnsi="Times New Roman"/>
        </w:rPr>
        <w:lastRenderedPageBreak/>
        <w:t xml:space="preserve">impossible to maintain an isolated population of Aquatic Warblers at the margin of the breeding range. </w:t>
      </w:r>
    </w:p>
    <w:p w14:paraId="2D0DF420" w14:textId="77777777" w:rsidR="00EF7E99" w:rsidRDefault="00EF7E99">
      <w:pPr>
        <w:spacing w:after="0" w:line="360" w:lineRule="auto"/>
        <w:rPr>
          <w:rFonts w:ascii="Times New Roman" w:hAnsi="Times New Roman"/>
          <w:b/>
        </w:rPr>
      </w:pPr>
    </w:p>
    <w:p w14:paraId="2D0DF421" w14:textId="77777777" w:rsidR="00EF7E99" w:rsidRPr="00C62E39" w:rsidRDefault="00EF7E99">
      <w:pPr>
        <w:spacing w:after="0" w:line="360" w:lineRule="auto"/>
        <w:rPr>
          <w:rFonts w:ascii="Times New Roman" w:hAnsi="Times New Roman"/>
          <w:b/>
          <w:lang w:val="es-ES"/>
          <w:rPrChange w:id="1429" w:author="Jaume Badia" w:date="2025-01-15T19:38:00Z">
            <w:rPr>
              <w:rFonts w:ascii="Times New Roman" w:hAnsi="Times New Roman"/>
              <w:b/>
            </w:rPr>
          </w:rPrChange>
        </w:rPr>
      </w:pPr>
      <w:commentRangeStart w:id="1430"/>
      <w:proofErr w:type="spellStart"/>
      <w:r w:rsidRPr="00C62E39">
        <w:rPr>
          <w:rFonts w:ascii="Times New Roman" w:hAnsi="Times New Roman"/>
          <w:b/>
          <w:lang w:val="es-ES"/>
          <w:rPrChange w:id="1431" w:author="Jaume Badia" w:date="2025-01-15T19:38:00Z">
            <w:rPr>
              <w:rFonts w:ascii="Times New Roman" w:hAnsi="Times New Roman"/>
              <w:b/>
            </w:rPr>
          </w:rPrChange>
        </w:rPr>
        <w:t>References</w:t>
      </w:r>
      <w:commentRangeEnd w:id="1430"/>
      <w:proofErr w:type="spellEnd"/>
      <w:r w:rsidR="002245AE">
        <w:rPr>
          <w:rStyle w:val="CommentReference"/>
        </w:rPr>
        <w:commentReference w:id="1430"/>
      </w:r>
    </w:p>
    <w:p w14:paraId="2D0DF422" w14:textId="77777777" w:rsidR="00EF7E99" w:rsidRDefault="00EF7E99">
      <w:pPr>
        <w:spacing w:after="120" w:line="240" w:lineRule="auto"/>
        <w:rPr>
          <w:rFonts w:ascii="Times New Roman" w:hAnsi="Times New Roman"/>
        </w:rPr>
      </w:pPr>
      <w:proofErr w:type="spellStart"/>
      <w:r w:rsidRPr="00C62E39">
        <w:rPr>
          <w:rFonts w:ascii="Times New Roman" w:hAnsi="Times New Roman"/>
          <w:lang w:val="es-ES"/>
          <w:rPrChange w:id="1432" w:author="Jaume Badia" w:date="2025-01-15T19:38:00Z">
            <w:rPr>
              <w:rFonts w:ascii="Times New Roman" w:hAnsi="Times New Roman"/>
            </w:rPr>
          </w:rPrChange>
        </w:rPr>
        <w:t>Akçakaya</w:t>
      </w:r>
      <w:proofErr w:type="spellEnd"/>
      <w:r w:rsidRPr="00C62E39">
        <w:rPr>
          <w:rFonts w:ascii="Times New Roman" w:hAnsi="Times New Roman"/>
          <w:lang w:val="es-ES"/>
          <w:rPrChange w:id="1433" w:author="Jaume Badia" w:date="2025-01-15T19:38:00Z">
            <w:rPr>
              <w:rFonts w:ascii="Times New Roman" w:hAnsi="Times New Roman"/>
            </w:rPr>
          </w:rPrChange>
        </w:rPr>
        <w:t xml:space="preserve">, H.R., </w:t>
      </w:r>
      <w:proofErr w:type="spellStart"/>
      <w:r w:rsidRPr="00C62E39">
        <w:rPr>
          <w:rFonts w:ascii="Times New Roman" w:hAnsi="Times New Roman"/>
          <w:lang w:val="es-ES"/>
          <w:rPrChange w:id="1434" w:author="Jaume Badia" w:date="2025-01-15T19:38:00Z">
            <w:rPr>
              <w:rFonts w:ascii="Times New Roman" w:hAnsi="Times New Roman"/>
            </w:rPr>
          </w:rPrChange>
        </w:rPr>
        <w:t>Sjogren-Gulve</w:t>
      </w:r>
      <w:proofErr w:type="spellEnd"/>
      <w:r w:rsidRPr="00C62E39">
        <w:rPr>
          <w:rFonts w:ascii="Times New Roman" w:hAnsi="Times New Roman"/>
          <w:lang w:val="es-ES"/>
          <w:rPrChange w:id="1435" w:author="Jaume Badia" w:date="2025-01-15T19:38:00Z">
            <w:rPr>
              <w:rFonts w:ascii="Times New Roman" w:hAnsi="Times New Roman"/>
            </w:rPr>
          </w:rPrChange>
        </w:rPr>
        <w:t xml:space="preserve">, P., 2000. </w:t>
      </w:r>
      <w:r>
        <w:rPr>
          <w:rFonts w:ascii="Times New Roman" w:hAnsi="Times New Roman"/>
        </w:rPr>
        <w:t xml:space="preserve">Population viability analyses in conservation planning: overview. </w:t>
      </w:r>
      <w:r>
        <w:rPr>
          <w:rFonts w:ascii="Times New Roman" w:hAnsi="Times New Roman"/>
          <w:color w:val="000000"/>
        </w:rPr>
        <w:t>Ecol. Bull</w:t>
      </w:r>
      <w:r>
        <w:rPr>
          <w:rFonts w:ascii="Times New Roman" w:hAnsi="Times New Roman"/>
          <w:i/>
          <w:color w:val="000000"/>
        </w:rPr>
        <w:t xml:space="preserve">. </w:t>
      </w:r>
      <w:r>
        <w:rPr>
          <w:rFonts w:ascii="Times New Roman" w:hAnsi="Times New Roman"/>
        </w:rPr>
        <w:t>48, 9–21.</w:t>
      </w:r>
    </w:p>
    <w:p w14:paraId="2D0DF423" w14:textId="77777777" w:rsidR="00EF7E99" w:rsidRDefault="00EF7E99">
      <w:pPr>
        <w:spacing w:after="120" w:line="240" w:lineRule="auto"/>
        <w:rPr>
          <w:rFonts w:ascii="Times New Roman" w:hAnsi="Times New Roman"/>
        </w:rPr>
      </w:pPr>
      <w:r>
        <w:rPr>
          <w:rFonts w:ascii="Times New Roman" w:hAnsi="Times New Roman"/>
        </w:rPr>
        <w:t>Armstrong, D.P., Reynolds, M.H., 2011. Modelling reintroduced populations: the state of the art and future directions. In J.G. Ewen, D.P. Armstrong, K.A. Parker, P.J. Seddon (Eds.), Reintroduction Biology: integrating science and management, Chapter 6. Wiley-Blackwell, Oxford, UK.</w:t>
      </w:r>
    </w:p>
    <w:p w14:paraId="2D0DF424" w14:textId="77777777" w:rsidR="00EF7E99" w:rsidRPr="005945A3" w:rsidRDefault="00EF7E99">
      <w:pPr>
        <w:spacing w:after="120" w:line="259" w:lineRule="auto"/>
        <w:rPr>
          <w:rFonts w:ascii="Times New Roman" w:hAnsi="Times New Roman"/>
        </w:rPr>
      </w:pPr>
      <w:r>
        <w:rPr>
          <w:rFonts w:ascii="Times New Roman" w:hAnsi="Times New Roman"/>
        </w:rPr>
        <w:t>Badia‐</w:t>
      </w:r>
      <w:proofErr w:type="spellStart"/>
      <w:r>
        <w:rPr>
          <w:rFonts w:ascii="Times New Roman" w:hAnsi="Times New Roman"/>
        </w:rPr>
        <w:t>Boher</w:t>
      </w:r>
      <w:proofErr w:type="spellEnd"/>
      <w:r>
        <w:rPr>
          <w:rFonts w:ascii="Times New Roman" w:hAnsi="Times New Roman"/>
        </w:rPr>
        <w:t xml:space="preserve">, J.A., Real, J., Hernández‐Matías, A., 2024. Assumptions about survival estimates and dispersal processes can have severe impacts on population viability assessments. </w:t>
      </w:r>
      <w:r w:rsidRPr="005945A3">
        <w:rPr>
          <w:rFonts w:ascii="Times New Roman" w:hAnsi="Times New Roman"/>
        </w:rPr>
        <w:t xml:space="preserve">Biol. </w:t>
      </w:r>
      <w:proofErr w:type="spellStart"/>
      <w:r w:rsidRPr="005945A3">
        <w:rPr>
          <w:rFonts w:ascii="Times New Roman" w:hAnsi="Times New Roman"/>
        </w:rPr>
        <w:t>Conserv</w:t>
      </w:r>
      <w:proofErr w:type="spellEnd"/>
      <w:r w:rsidRPr="005945A3">
        <w:rPr>
          <w:rFonts w:ascii="Times New Roman" w:hAnsi="Times New Roman"/>
        </w:rPr>
        <w:t>. 292, 110550.</w:t>
      </w:r>
    </w:p>
    <w:p w14:paraId="2D0DF425" w14:textId="77777777" w:rsidR="00EF7E99" w:rsidRDefault="00EF7E99">
      <w:pPr>
        <w:spacing w:after="120" w:line="264" w:lineRule="auto"/>
        <w:rPr>
          <w:rFonts w:ascii="Times New Roman" w:hAnsi="Times New Roman"/>
        </w:rPr>
      </w:pPr>
      <w:proofErr w:type="spellStart"/>
      <w:r w:rsidRPr="005945A3">
        <w:rPr>
          <w:rFonts w:ascii="Times New Roman" w:hAnsi="Times New Roman"/>
        </w:rPr>
        <w:t>Bellebaum</w:t>
      </w:r>
      <w:proofErr w:type="spellEnd"/>
      <w:r w:rsidRPr="005945A3">
        <w:rPr>
          <w:rFonts w:ascii="Times New Roman" w:hAnsi="Times New Roman"/>
        </w:rPr>
        <w:t xml:space="preserve">, J., 2018. Population dynamics. In: F. </w:t>
      </w:r>
      <w:proofErr w:type="spellStart"/>
      <w:r w:rsidRPr="005945A3">
        <w:rPr>
          <w:rFonts w:ascii="Times New Roman" w:hAnsi="Times New Roman"/>
        </w:rPr>
        <w:t>Tanneberger</w:t>
      </w:r>
      <w:proofErr w:type="spellEnd"/>
      <w:r w:rsidRPr="005945A3">
        <w:rPr>
          <w:rFonts w:ascii="Times New Roman" w:hAnsi="Times New Roman"/>
        </w:rPr>
        <w:t xml:space="preserve">, J. Kubacka (Eds.) </w:t>
      </w:r>
      <w:r>
        <w:rPr>
          <w:rFonts w:ascii="Times New Roman" w:hAnsi="Times New Roman"/>
          <w:color w:val="000000"/>
        </w:rPr>
        <w:t>The Aquatic Warbler Conservation Handbook, Brandenburg State Office for Environment (</w:t>
      </w:r>
      <w:proofErr w:type="spellStart"/>
      <w:r>
        <w:rPr>
          <w:rFonts w:ascii="Times New Roman" w:hAnsi="Times New Roman"/>
          <w:color w:val="000000"/>
        </w:rPr>
        <w:t>LfU</w:t>
      </w:r>
      <w:proofErr w:type="spellEnd"/>
      <w:r>
        <w:rPr>
          <w:rFonts w:ascii="Times New Roman" w:hAnsi="Times New Roman"/>
          <w:color w:val="000000"/>
        </w:rPr>
        <w:t>), Potsdam, Germany, pp. 68</w:t>
      </w:r>
      <w:r>
        <w:rPr>
          <w:rFonts w:ascii="Times New Roman" w:hAnsi="Times New Roman"/>
        </w:rPr>
        <w:t xml:space="preserve">–71. </w:t>
      </w:r>
    </w:p>
    <w:p w14:paraId="2D0DF426" w14:textId="77777777" w:rsidR="00EF7E99" w:rsidDel="003967B2" w:rsidRDefault="00EF7E99">
      <w:pPr>
        <w:spacing w:after="120" w:line="264" w:lineRule="auto"/>
        <w:rPr>
          <w:del w:id="1436" w:author="Susanne" w:date="2024-12-18T13:34:00Z"/>
          <w:rFonts w:ascii="Times New Roman" w:hAnsi="Times New Roman"/>
        </w:rPr>
      </w:pPr>
      <w:commentRangeStart w:id="1437"/>
      <w:del w:id="1438" w:author="Susanne" w:date="2024-12-18T13:34:00Z">
        <w:r w:rsidRPr="006B3FD0" w:rsidDel="003967B2">
          <w:rPr>
            <w:rFonts w:ascii="Times New Roman" w:hAnsi="Times New Roman"/>
            <w:lang w:val="pl-PL"/>
          </w:rPr>
          <w:delText xml:space="preserve">Bielański, W., Biedrzycka, A., Zając, T., Ćmiel, A., Solarz, W., 2017. </w:delText>
        </w:r>
        <w:r w:rsidDel="003967B2">
          <w:rPr>
            <w:rFonts w:ascii="Times New Roman" w:hAnsi="Times New Roman"/>
          </w:rPr>
          <w:delText xml:space="preserve">Age-related parasite load and longevity patterns in the sedge warbler </w:delText>
        </w:r>
        <w:r w:rsidDel="003967B2">
          <w:rPr>
            <w:rFonts w:ascii="Times New Roman" w:hAnsi="Times New Roman"/>
            <w:i/>
          </w:rPr>
          <w:delText>Acrocephalus schoenobaenus</w:delText>
        </w:r>
        <w:r w:rsidDel="003967B2">
          <w:rPr>
            <w:rFonts w:ascii="Times New Roman" w:hAnsi="Times New Roman"/>
          </w:rPr>
          <w:delText>. J. Avian Biol. 48: 997–1004. doi:10.1111/jav.00949</w:delText>
        </w:r>
        <w:commentRangeEnd w:id="1437"/>
        <w:r w:rsidDel="003967B2">
          <w:rPr>
            <w:rStyle w:val="CommentReference"/>
          </w:rPr>
          <w:commentReference w:id="1437"/>
        </w:r>
      </w:del>
    </w:p>
    <w:p w14:paraId="2D0DF427" w14:textId="77777777" w:rsidR="00EF7E99" w:rsidRPr="00BA10E2" w:rsidRDefault="00EF7E99">
      <w:pPr>
        <w:spacing w:after="120" w:line="264" w:lineRule="auto"/>
        <w:rPr>
          <w:rFonts w:ascii="Times New Roman" w:hAnsi="Times New Roman"/>
          <w:i/>
          <w:iCs/>
        </w:rPr>
      </w:pPr>
      <w:proofErr w:type="spellStart"/>
      <w:r>
        <w:rPr>
          <w:rFonts w:ascii="Times New Roman" w:hAnsi="Times New Roman"/>
        </w:rPr>
        <w:t>BirdLife</w:t>
      </w:r>
      <w:proofErr w:type="spellEnd"/>
      <w:r>
        <w:rPr>
          <w:rFonts w:ascii="Times New Roman" w:hAnsi="Times New Roman"/>
        </w:rPr>
        <w:t xml:space="preserve"> International, 2024. Species factsheet: </w:t>
      </w:r>
      <w:r>
        <w:rPr>
          <w:rFonts w:ascii="Times New Roman" w:hAnsi="Times New Roman"/>
          <w:i/>
        </w:rPr>
        <w:t>Acrocephalus </w:t>
      </w:r>
      <w:proofErr w:type="spellStart"/>
      <w:r>
        <w:rPr>
          <w:rFonts w:ascii="Times New Roman" w:hAnsi="Times New Roman"/>
          <w:i/>
        </w:rPr>
        <w:t>paludicola</w:t>
      </w:r>
      <w:proofErr w:type="spellEnd"/>
      <w:r>
        <w:rPr>
          <w:rFonts w:ascii="Times New Roman" w:hAnsi="Times New Roman"/>
        </w:rPr>
        <w:t xml:space="preserve">. Downloaded from </w:t>
      </w:r>
      <w:hyperlink r:id="rId16">
        <w:r w:rsidRPr="00BA10E2">
          <w:rPr>
            <w:rFonts w:ascii="Times New Roman" w:hAnsi="Times New Roman"/>
            <w:iCs/>
          </w:rPr>
          <w:t>http://datazone.birdlife.org/species/factsheet/aquatic-warbler-acrocephalus-paludicola on 15/02/2024</w:t>
        </w:r>
      </w:hyperlink>
      <w:r w:rsidRPr="00BA10E2">
        <w:rPr>
          <w:rFonts w:ascii="Times New Roman" w:hAnsi="Times New Roman"/>
          <w:i/>
          <w:iCs/>
        </w:rPr>
        <w:t xml:space="preserve">. </w:t>
      </w:r>
    </w:p>
    <w:p w14:paraId="2D0DF428" w14:textId="77777777" w:rsidR="00EF7E99" w:rsidRDefault="00EF7E99">
      <w:pPr>
        <w:spacing w:after="120" w:line="264" w:lineRule="auto"/>
        <w:rPr>
          <w:ins w:id="1439" w:author="Steffen Oppel" w:date="2025-01-21T10:18:00Z"/>
          <w:rFonts w:ascii="Times New Roman" w:hAnsi="Times New Roman"/>
        </w:rPr>
      </w:pPr>
      <w:r w:rsidRPr="006B3FD0">
        <w:rPr>
          <w:rFonts w:ascii="Times New Roman" w:hAnsi="Times New Roman"/>
          <w:lang w:val="sv-SE"/>
        </w:rPr>
        <w:t xml:space="preserve">Border, J.A., Henderson, I.G., Hartley, I.R., 2017. </w:t>
      </w:r>
      <w:proofErr w:type="spellStart"/>
      <w:r>
        <w:rPr>
          <w:rFonts w:ascii="Times New Roman" w:hAnsi="Times New Roman"/>
        </w:rPr>
        <w:t>Characterising</w:t>
      </w:r>
      <w:proofErr w:type="spellEnd"/>
      <w:r>
        <w:rPr>
          <w:rFonts w:ascii="Times New Roman" w:hAnsi="Times New Roman"/>
        </w:rPr>
        <w:t xml:space="preserve"> demographic contributions to observed population change in a declining migrant bird. J. Avian Biol. 48, 1139–1149.</w:t>
      </w:r>
    </w:p>
    <w:p w14:paraId="2CD3171F" w14:textId="738BFA14" w:rsidR="007A65D8" w:rsidRDefault="007A65D8">
      <w:pPr>
        <w:spacing w:after="120" w:line="264" w:lineRule="auto"/>
        <w:rPr>
          <w:rFonts w:ascii="Times New Roman" w:hAnsi="Times New Roman"/>
        </w:rPr>
      </w:pPr>
      <w:ins w:id="1440" w:author="Steffen Oppel" w:date="2025-01-21T10:18:00Z">
        <w:r w:rsidRPr="007A65D8">
          <w:rPr>
            <w:rFonts w:ascii="Times New Roman" w:hAnsi="Times New Roman"/>
          </w:rPr>
          <w:t xml:space="preserve">Briedis, M., </w:t>
        </w:r>
        <w:proofErr w:type="spellStart"/>
        <w:r w:rsidRPr="007A65D8">
          <w:rPr>
            <w:rFonts w:ascii="Times New Roman" w:hAnsi="Times New Roman"/>
          </w:rPr>
          <w:t>Keišs</w:t>
        </w:r>
        <w:proofErr w:type="spellEnd"/>
        <w:r w:rsidRPr="007A65D8">
          <w:rPr>
            <w:rFonts w:ascii="Times New Roman" w:hAnsi="Times New Roman"/>
          </w:rPr>
          <w:t>, O. Extracting historical population trends using archival ringing data—an example: the globally threatened Aquatic Warbler . </w:t>
        </w:r>
        <w:r w:rsidRPr="007A65D8">
          <w:rPr>
            <w:rFonts w:ascii="Times New Roman" w:hAnsi="Times New Roman"/>
            <w:i/>
            <w:iCs/>
          </w:rPr>
          <w:t xml:space="preserve">J </w:t>
        </w:r>
        <w:proofErr w:type="spellStart"/>
        <w:r w:rsidRPr="007A65D8">
          <w:rPr>
            <w:rFonts w:ascii="Times New Roman" w:hAnsi="Times New Roman"/>
            <w:i/>
            <w:iCs/>
          </w:rPr>
          <w:t>Ornithol</w:t>
        </w:r>
        <w:proofErr w:type="spellEnd"/>
        <w:r w:rsidRPr="007A65D8">
          <w:rPr>
            <w:rFonts w:ascii="Times New Roman" w:hAnsi="Times New Roman"/>
          </w:rPr>
          <w:t> </w:t>
        </w:r>
        <w:r w:rsidRPr="007A65D8">
          <w:rPr>
            <w:rFonts w:ascii="Times New Roman" w:hAnsi="Times New Roman"/>
            <w:b/>
            <w:bCs/>
          </w:rPr>
          <w:t>157</w:t>
        </w:r>
        <w:r w:rsidRPr="007A65D8">
          <w:rPr>
            <w:rFonts w:ascii="Times New Roman" w:hAnsi="Times New Roman"/>
          </w:rPr>
          <w:t>, 419–425 (2016). https://doi.org/10.1007/s10336-015-1306-2</w:t>
        </w:r>
      </w:ins>
    </w:p>
    <w:p w14:paraId="2D0DF429" w14:textId="77777777" w:rsidR="00EF7E99" w:rsidRDefault="00EF7E99">
      <w:pPr>
        <w:spacing w:after="120" w:line="264" w:lineRule="auto"/>
        <w:rPr>
          <w:rFonts w:ascii="Times New Roman" w:hAnsi="Times New Roman"/>
        </w:rPr>
      </w:pPr>
      <w:proofErr w:type="spellStart"/>
      <w:r>
        <w:rPr>
          <w:rFonts w:ascii="Times New Roman" w:hAnsi="Times New Roman"/>
        </w:rPr>
        <w:t>Bubac</w:t>
      </w:r>
      <w:proofErr w:type="spellEnd"/>
      <w:r>
        <w:rPr>
          <w:rFonts w:ascii="Times New Roman" w:hAnsi="Times New Roman"/>
        </w:rPr>
        <w:t xml:space="preserve">, M., Johnson, A.C., Fox, J.A., </w:t>
      </w:r>
      <w:proofErr w:type="spellStart"/>
      <w:r>
        <w:rPr>
          <w:rFonts w:ascii="Times New Roman" w:hAnsi="Times New Roman"/>
        </w:rPr>
        <w:t>Cullingham</w:t>
      </w:r>
      <w:proofErr w:type="spellEnd"/>
      <w:r>
        <w:rPr>
          <w:rFonts w:ascii="Times New Roman" w:hAnsi="Times New Roman"/>
        </w:rPr>
        <w:t xml:space="preserve">, C.I., 2019. Conservation translocations and post-release monitoring: identifying trends in failures, biases, and challenges from around the world. Biol. </w:t>
      </w:r>
      <w:proofErr w:type="spellStart"/>
      <w:r>
        <w:rPr>
          <w:rFonts w:ascii="Times New Roman" w:hAnsi="Times New Roman"/>
        </w:rPr>
        <w:t>Conserv</w:t>
      </w:r>
      <w:proofErr w:type="spellEnd"/>
      <w:r>
        <w:rPr>
          <w:rFonts w:ascii="Times New Roman" w:hAnsi="Times New Roman"/>
        </w:rPr>
        <w:t>. 238, 108239</w:t>
      </w:r>
    </w:p>
    <w:p w14:paraId="2D0DF42A" w14:textId="77777777" w:rsidR="00EF7E99" w:rsidRDefault="00EF7E99">
      <w:pPr>
        <w:numPr>
          <w:ins w:id="1441" w:author="Susanne" w:date="2024-12-18T14:12:00Z"/>
        </w:numPr>
        <w:spacing w:after="120" w:line="264" w:lineRule="auto"/>
        <w:rPr>
          <w:ins w:id="1442" w:author="Susanne" w:date="2024-12-18T14:12:00Z"/>
          <w:rFonts w:ascii="Times New Roman" w:hAnsi="Times New Roman"/>
        </w:rPr>
      </w:pPr>
      <w:r>
        <w:rPr>
          <w:rFonts w:ascii="Times New Roman" w:hAnsi="Times New Roman"/>
        </w:rPr>
        <w:t>Carter, I., Newbery, P., Grice, P., Hughes, J. 2008. Role of reintroductions in conserving British Birds. British Birds 101, 2–25.</w:t>
      </w:r>
    </w:p>
    <w:p w14:paraId="2D0DF42B" w14:textId="77777777" w:rsidR="00EF7E99" w:rsidRPr="00460D48" w:rsidRDefault="00EF7E99" w:rsidP="00460D48">
      <w:pPr>
        <w:spacing w:after="120" w:line="264" w:lineRule="auto"/>
        <w:rPr>
          <w:ins w:id="1443" w:author="Susanne" w:date="2024-12-18T14:11:00Z"/>
          <w:rFonts w:ascii="Times New Roman" w:hAnsi="Times New Roman"/>
        </w:rPr>
      </w:pPr>
      <w:commentRangeStart w:id="1444"/>
      <w:ins w:id="1445" w:author="Susanne" w:date="2024-12-18T14:11:00Z">
        <w:r w:rsidRPr="00460D48">
          <w:rPr>
            <w:rFonts w:ascii="Times New Roman" w:hAnsi="Times New Roman"/>
            <w:lang w:val="ca-ES"/>
          </w:rPr>
          <w:t>Coulson, T., Mace, G.M., Hudson, E., Possingham, H. 2001. The use and abuse of population viability analysis. Trends Ecol</w:t>
        </w:r>
      </w:ins>
      <w:ins w:id="1446" w:author="Susanne" w:date="2024-12-18T14:12:00Z">
        <w:r w:rsidRPr="00460D48">
          <w:rPr>
            <w:rFonts w:ascii="Times New Roman" w:hAnsi="Times New Roman"/>
            <w:lang w:val="ca-ES"/>
          </w:rPr>
          <w:t>.</w:t>
        </w:r>
      </w:ins>
      <w:ins w:id="1447" w:author="Susanne" w:date="2024-12-18T14:11:00Z">
        <w:r w:rsidRPr="00460D48">
          <w:rPr>
            <w:rFonts w:ascii="Times New Roman" w:hAnsi="Times New Roman"/>
            <w:lang w:val="ca-ES"/>
          </w:rPr>
          <w:t xml:space="preserve"> Evol. 16, 219</w:t>
        </w:r>
      </w:ins>
      <w:ins w:id="1448" w:author="Susanne" w:date="2024-12-18T14:12:00Z">
        <w:r w:rsidRPr="00460D48">
          <w:rPr>
            <w:rFonts w:ascii="Times New Roman" w:hAnsi="Times New Roman"/>
          </w:rPr>
          <w:t>–</w:t>
        </w:r>
      </w:ins>
      <w:ins w:id="1449" w:author="Susanne" w:date="2024-12-18T14:11:00Z">
        <w:r w:rsidRPr="00460D48">
          <w:rPr>
            <w:rFonts w:ascii="Times New Roman" w:hAnsi="Times New Roman"/>
            <w:lang w:val="ca-ES"/>
          </w:rPr>
          <w:t>221.</w:t>
        </w:r>
      </w:ins>
      <w:commentRangeEnd w:id="1444"/>
      <w:ins w:id="1450" w:author="Susanne" w:date="2024-12-18T14:12:00Z">
        <w:r>
          <w:rPr>
            <w:rStyle w:val="CommentReference"/>
          </w:rPr>
          <w:commentReference w:id="1444"/>
        </w:r>
      </w:ins>
    </w:p>
    <w:p w14:paraId="2D0DF42C" w14:textId="77777777" w:rsidR="00EF7E99" w:rsidDel="003967B2" w:rsidRDefault="00EF7E99">
      <w:pPr>
        <w:spacing w:after="120" w:line="264" w:lineRule="auto"/>
        <w:rPr>
          <w:del w:id="1451" w:author="Susanne" w:date="2024-12-18T13:34:00Z"/>
          <w:rFonts w:ascii="Times New Roman" w:hAnsi="Times New Roman"/>
        </w:rPr>
      </w:pPr>
      <w:commentRangeStart w:id="1452"/>
      <w:del w:id="1453" w:author="Susanne" w:date="2024-12-18T13:34:00Z">
        <w:r w:rsidDel="003967B2">
          <w:rPr>
            <w:rFonts w:ascii="Times New Roman" w:hAnsi="Times New Roman"/>
          </w:rPr>
          <w:delText>Cross, P.C., Beissinger, S.R., 2001. Using logistic regression to analyze the sensitivity of PVA models: a comparison of methods based on African wild dog models. Conserv. Biol. 15, 1335–1346.</w:delText>
        </w:r>
        <w:commentRangeEnd w:id="1452"/>
        <w:r w:rsidDel="003967B2">
          <w:rPr>
            <w:rStyle w:val="CommentReference"/>
          </w:rPr>
          <w:commentReference w:id="1452"/>
        </w:r>
      </w:del>
    </w:p>
    <w:p w14:paraId="2D0DF42D" w14:textId="77777777" w:rsidR="00EF7E99" w:rsidRDefault="00EF7E99">
      <w:pPr>
        <w:spacing w:after="120" w:line="264" w:lineRule="auto"/>
        <w:rPr>
          <w:rFonts w:ascii="Times New Roman" w:hAnsi="Times New Roman"/>
        </w:rPr>
      </w:pPr>
      <w:r>
        <w:rPr>
          <w:rFonts w:ascii="Times New Roman" w:hAnsi="Times New Roman"/>
        </w:rPr>
        <w:lastRenderedPageBreak/>
        <w:t>Dale, S., 2001. Female-biased dispersal, low female recruitment, unpaired males, and the extinction of small and isolated bird populations. Oikos 92, 344–356.</w:t>
      </w:r>
    </w:p>
    <w:p w14:paraId="2D0DF42E" w14:textId="77777777" w:rsidR="00EF7E99" w:rsidRPr="006672D5" w:rsidRDefault="00EF7E99">
      <w:pPr>
        <w:spacing w:after="120" w:line="259" w:lineRule="auto"/>
        <w:rPr>
          <w:rFonts w:ascii="Times New Roman" w:hAnsi="Times New Roman"/>
          <w:lang w:val="de-CH"/>
          <w:rPrChange w:id="1454" w:author="Steffen Oppel" w:date="2025-01-17T08:16:00Z">
            <w:rPr>
              <w:rFonts w:ascii="Times New Roman" w:hAnsi="Times New Roman"/>
            </w:rPr>
          </w:rPrChange>
        </w:rPr>
      </w:pPr>
      <w:r>
        <w:rPr>
          <w:rFonts w:ascii="Times New Roman" w:hAnsi="Times New Roman"/>
        </w:rPr>
        <w:t xml:space="preserve">Davis, K.L., Saunders, S.P., Beilke, S., Ford, E.R., Fuller, J., Landgraf, A., Zipkin, E.F., 2023. Breeding season management is unlikely to improve population viability of a data-deficient migratory species in decline. </w:t>
      </w:r>
      <w:proofErr w:type="spellStart"/>
      <w:r w:rsidRPr="006672D5">
        <w:rPr>
          <w:rFonts w:ascii="Times New Roman" w:hAnsi="Times New Roman"/>
          <w:lang w:val="de-CH"/>
          <w:rPrChange w:id="1455" w:author="Steffen Oppel" w:date="2025-01-17T08:16:00Z">
            <w:rPr>
              <w:rFonts w:ascii="Times New Roman" w:hAnsi="Times New Roman"/>
            </w:rPr>
          </w:rPrChange>
        </w:rPr>
        <w:t>Biol</w:t>
      </w:r>
      <w:proofErr w:type="spellEnd"/>
      <w:r w:rsidRPr="006672D5">
        <w:rPr>
          <w:rFonts w:ascii="Times New Roman" w:hAnsi="Times New Roman"/>
          <w:lang w:val="de-CH"/>
          <w:rPrChange w:id="1456" w:author="Steffen Oppel" w:date="2025-01-17T08:16:00Z">
            <w:rPr>
              <w:rFonts w:ascii="Times New Roman" w:hAnsi="Times New Roman"/>
            </w:rPr>
          </w:rPrChange>
        </w:rPr>
        <w:t xml:space="preserve">. </w:t>
      </w:r>
      <w:proofErr w:type="spellStart"/>
      <w:r w:rsidRPr="006672D5">
        <w:rPr>
          <w:rFonts w:ascii="Times New Roman" w:hAnsi="Times New Roman"/>
          <w:lang w:val="de-CH"/>
          <w:rPrChange w:id="1457" w:author="Steffen Oppel" w:date="2025-01-17T08:16:00Z">
            <w:rPr>
              <w:rFonts w:ascii="Times New Roman" w:hAnsi="Times New Roman"/>
            </w:rPr>
          </w:rPrChange>
        </w:rPr>
        <w:t>Conserv</w:t>
      </w:r>
      <w:proofErr w:type="spellEnd"/>
      <w:r w:rsidRPr="006672D5">
        <w:rPr>
          <w:rFonts w:ascii="Times New Roman" w:hAnsi="Times New Roman"/>
          <w:lang w:val="de-CH"/>
          <w:rPrChange w:id="1458" w:author="Steffen Oppel" w:date="2025-01-17T08:16:00Z">
            <w:rPr>
              <w:rFonts w:ascii="Times New Roman" w:hAnsi="Times New Roman"/>
            </w:rPr>
          </w:rPrChange>
        </w:rPr>
        <w:t>. 283, 110104.</w:t>
      </w:r>
    </w:p>
    <w:p w14:paraId="2D0DF42F" w14:textId="77777777" w:rsidR="00EF7E99" w:rsidRDefault="00EF7E99">
      <w:pPr>
        <w:spacing w:after="120" w:line="264" w:lineRule="auto"/>
        <w:rPr>
          <w:rFonts w:ascii="Times New Roman" w:hAnsi="Times New Roman"/>
        </w:rPr>
      </w:pPr>
      <w:proofErr w:type="spellStart"/>
      <w:r w:rsidRPr="006672D5">
        <w:rPr>
          <w:rFonts w:ascii="Times New Roman" w:hAnsi="Times New Roman"/>
          <w:lang w:val="de-CH"/>
          <w:rPrChange w:id="1459" w:author="Steffen Oppel" w:date="2025-01-17T08:16:00Z">
            <w:rPr>
              <w:rFonts w:ascii="Times New Roman" w:hAnsi="Times New Roman"/>
            </w:rPr>
          </w:rPrChange>
        </w:rPr>
        <w:t>Dyrcz</w:t>
      </w:r>
      <w:proofErr w:type="spellEnd"/>
      <w:r w:rsidRPr="006672D5">
        <w:rPr>
          <w:rFonts w:ascii="Times New Roman" w:hAnsi="Times New Roman"/>
          <w:lang w:val="de-CH"/>
          <w:rPrChange w:id="1460" w:author="Steffen Oppel" w:date="2025-01-17T08:16:00Z">
            <w:rPr>
              <w:rFonts w:ascii="Times New Roman" w:hAnsi="Times New Roman"/>
            </w:rPr>
          </w:rPrChange>
        </w:rPr>
        <w:t xml:space="preserve">, A., </w:t>
      </w:r>
      <w:proofErr w:type="spellStart"/>
      <w:r w:rsidRPr="006672D5">
        <w:rPr>
          <w:rFonts w:ascii="Times New Roman" w:hAnsi="Times New Roman"/>
          <w:lang w:val="de-CH"/>
          <w:rPrChange w:id="1461" w:author="Steffen Oppel" w:date="2025-01-17T08:16:00Z">
            <w:rPr>
              <w:rFonts w:ascii="Times New Roman" w:hAnsi="Times New Roman"/>
            </w:rPr>
          </w:rPrChange>
        </w:rPr>
        <w:t>Kozulin</w:t>
      </w:r>
      <w:proofErr w:type="spellEnd"/>
      <w:r w:rsidRPr="006672D5">
        <w:rPr>
          <w:rFonts w:ascii="Times New Roman" w:hAnsi="Times New Roman"/>
          <w:lang w:val="de-CH"/>
          <w:rPrChange w:id="1462" w:author="Steffen Oppel" w:date="2025-01-17T08:16:00Z">
            <w:rPr>
              <w:rFonts w:ascii="Times New Roman" w:hAnsi="Times New Roman"/>
            </w:rPr>
          </w:rPrChange>
        </w:rPr>
        <w:t xml:space="preserve">, A., </w:t>
      </w:r>
      <w:proofErr w:type="spellStart"/>
      <w:r w:rsidRPr="006672D5">
        <w:rPr>
          <w:rFonts w:ascii="Times New Roman" w:hAnsi="Times New Roman"/>
          <w:lang w:val="de-CH"/>
          <w:rPrChange w:id="1463" w:author="Steffen Oppel" w:date="2025-01-17T08:16:00Z">
            <w:rPr>
              <w:rFonts w:ascii="Times New Roman" w:hAnsi="Times New Roman"/>
            </w:rPr>
          </w:rPrChange>
        </w:rPr>
        <w:t>Vergeichik</w:t>
      </w:r>
      <w:proofErr w:type="spellEnd"/>
      <w:r w:rsidRPr="006672D5">
        <w:rPr>
          <w:rFonts w:ascii="Times New Roman" w:hAnsi="Times New Roman"/>
          <w:lang w:val="de-CH"/>
          <w:rPrChange w:id="1464" w:author="Steffen Oppel" w:date="2025-01-17T08:16:00Z">
            <w:rPr>
              <w:rFonts w:ascii="Times New Roman" w:hAnsi="Times New Roman"/>
            </w:rPr>
          </w:rPrChange>
        </w:rPr>
        <w:t xml:space="preserve">, L., Kubacka, J., 2018. </w:t>
      </w:r>
      <w:r>
        <w:rPr>
          <w:rFonts w:ascii="Times New Roman" w:hAnsi="Times New Roman"/>
        </w:rPr>
        <w:t>Breeding biology and ecology. In:</w:t>
      </w:r>
      <w:r>
        <w:rPr>
          <w:rFonts w:ascii="Times New Roman" w:hAnsi="Times New Roman"/>
          <w:i/>
        </w:rPr>
        <w:t xml:space="preserve"> </w:t>
      </w:r>
      <w:proofErr w:type="spellStart"/>
      <w:r>
        <w:rPr>
          <w:rFonts w:ascii="Times New Roman" w:hAnsi="Times New Roman"/>
          <w:color w:val="000000"/>
        </w:rPr>
        <w:t>Tanneberger</w:t>
      </w:r>
      <w:proofErr w:type="spellEnd"/>
      <w:r>
        <w:rPr>
          <w:rFonts w:ascii="Times New Roman" w:hAnsi="Times New Roman"/>
          <w:color w:val="000000"/>
        </w:rPr>
        <w:t>, F., Kubacka, J. (Eds.), The Aquatic Warbler Conservation Handbook, Brandenburg State Office for Environment (</w:t>
      </w:r>
      <w:proofErr w:type="spellStart"/>
      <w:r>
        <w:rPr>
          <w:rFonts w:ascii="Times New Roman" w:hAnsi="Times New Roman"/>
          <w:color w:val="000000"/>
        </w:rPr>
        <w:t>LfU</w:t>
      </w:r>
      <w:proofErr w:type="spellEnd"/>
      <w:r>
        <w:rPr>
          <w:rFonts w:ascii="Times New Roman" w:hAnsi="Times New Roman"/>
          <w:color w:val="000000"/>
        </w:rPr>
        <w:t>), Potsdam, Germany, pp. 50</w:t>
      </w:r>
      <w:r>
        <w:rPr>
          <w:rFonts w:ascii="Times New Roman" w:hAnsi="Times New Roman"/>
        </w:rPr>
        <w:t>–</w:t>
      </w:r>
      <w:r>
        <w:rPr>
          <w:rFonts w:ascii="Times New Roman" w:hAnsi="Times New Roman"/>
          <w:color w:val="000000"/>
        </w:rPr>
        <w:t>61.</w:t>
      </w:r>
    </w:p>
    <w:p w14:paraId="2D0DF430" w14:textId="77777777" w:rsidR="00EF7E99" w:rsidRDefault="00EF7E99">
      <w:pPr>
        <w:spacing w:after="120" w:line="264" w:lineRule="auto"/>
        <w:rPr>
          <w:rFonts w:ascii="Times New Roman" w:hAnsi="Times New Roman"/>
          <w:color w:val="000000"/>
        </w:rPr>
      </w:pPr>
      <w:proofErr w:type="spellStart"/>
      <w:r>
        <w:rPr>
          <w:rFonts w:ascii="Times New Roman" w:hAnsi="Times New Roman"/>
        </w:rPr>
        <w:t>Dyrcz</w:t>
      </w:r>
      <w:proofErr w:type="spellEnd"/>
      <w:r>
        <w:rPr>
          <w:rFonts w:ascii="Times New Roman" w:hAnsi="Times New Roman"/>
        </w:rPr>
        <w:t xml:space="preserve">, A., </w:t>
      </w:r>
      <w:proofErr w:type="spellStart"/>
      <w:r>
        <w:rPr>
          <w:rFonts w:ascii="Times New Roman" w:hAnsi="Times New Roman"/>
        </w:rPr>
        <w:t>Chylarecki</w:t>
      </w:r>
      <w:proofErr w:type="spellEnd"/>
      <w:r>
        <w:rPr>
          <w:rFonts w:ascii="Times New Roman" w:hAnsi="Times New Roman"/>
        </w:rPr>
        <w:t xml:space="preserve">, P., 2018. Adult survival of Aquatic Warblers breeding in the </w:t>
      </w:r>
      <w:proofErr w:type="spellStart"/>
      <w:r>
        <w:rPr>
          <w:rFonts w:ascii="Times New Roman" w:hAnsi="Times New Roman"/>
        </w:rPr>
        <w:t>Biebrza</w:t>
      </w:r>
      <w:proofErr w:type="spellEnd"/>
      <w:r>
        <w:rPr>
          <w:rFonts w:ascii="Times New Roman" w:hAnsi="Times New Roman"/>
        </w:rPr>
        <w:t xml:space="preserve"> Marshes, Poland, In:</w:t>
      </w:r>
      <w:r>
        <w:rPr>
          <w:rFonts w:ascii="Times New Roman" w:hAnsi="Times New Roman"/>
          <w:i/>
        </w:rPr>
        <w:t xml:space="preserve"> </w:t>
      </w:r>
      <w:proofErr w:type="spellStart"/>
      <w:r>
        <w:rPr>
          <w:rFonts w:ascii="Times New Roman" w:hAnsi="Times New Roman"/>
          <w:color w:val="000000"/>
        </w:rPr>
        <w:t>Tanneberger</w:t>
      </w:r>
      <w:proofErr w:type="spellEnd"/>
      <w:r>
        <w:rPr>
          <w:rFonts w:ascii="Times New Roman" w:hAnsi="Times New Roman"/>
          <w:color w:val="000000"/>
        </w:rPr>
        <w:t>, F., Kubacka, J. (Eds.), The Aquatic Warbler Conservation Handbook, Brandenburg State Office for Environment (</w:t>
      </w:r>
      <w:proofErr w:type="spellStart"/>
      <w:r>
        <w:rPr>
          <w:rFonts w:ascii="Times New Roman" w:hAnsi="Times New Roman"/>
          <w:color w:val="000000"/>
        </w:rPr>
        <w:t>LfU</w:t>
      </w:r>
      <w:proofErr w:type="spellEnd"/>
      <w:r>
        <w:rPr>
          <w:rFonts w:ascii="Times New Roman" w:hAnsi="Times New Roman"/>
          <w:color w:val="000000"/>
        </w:rPr>
        <w:t>), Potsdam, Germany, p. 67.</w:t>
      </w:r>
    </w:p>
    <w:p w14:paraId="2D0DF431" w14:textId="77777777" w:rsidR="00EF7E99" w:rsidRDefault="00EF7E99">
      <w:pPr>
        <w:spacing w:after="120" w:line="264" w:lineRule="auto"/>
        <w:rPr>
          <w:rFonts w:ascii="Times New Roman" w:hAnsi="Times New Roman"/>
        </w:rPr>
      </w:pPr>
      <w:proofErr w:type="spellStart"/>
      <w:r>
        <w:rPr>
          <w:rFonts w:ascii="Times New Roman" w:hAnsi="Times New Roman"/>
        </w:rPr>
        <w:t>Dyrcz</w:t>
      </w:r>
      <w:proofErr w:type="spellEnd"/>
      <w:r>
        <w:rPr>
          <w:rFonts w:ascii="Times New Roman" w:hAnsi="Times New Roman"/>
        </w:rPr>
        <w:t>, A., Sauer-</w:t>
      </w:r>
      <w:proofErr w:type="spellStart"/>
      <w:r>
        <w:rPr>
          <w:rFonts w:ascii="Times New Roman" w:hAnsi="Times New Roman"/>
        </w:rPr>
        <w:t>Gürth</w:t>
      </w:r>
      <w:proofErr w:type="spellEnd"/>
      <w:r>
        <w:rPr>
          <w:rFonts w:ascii="Times New Roman" w:hAnsi="Times New Roman"/>
        </w:rPr>
        <w:t xml:space="preserve">, H., </w:t>
      </w:r>
      <w:proofErr w:type="spellStart"/>
      <w:r>
        <w:rPr>
          <w:rFonts w:ascii="Times New Roman" w:hAnsi="Times New Roman"/>
        </w:rPr>
        <w:t>Tkadlec</w:t>
      </w:r>
      <w:proofErr w:type="spellEnd"/>
      <w:r>
        <w:rPr>
          <w:rFonts w:ascii="Times New Roman" w:hAnsi="Times New Roman"/>
        </w:rPr>
        <w:t>, E., Wink, M., 2004. Offspring sex ratio variation in relation to brood size and mortality in a promiscuous species: the Aquatic Warbler</w:t>
      </w:r>
      <w:r>
        <w:rPr>
          <w:rFonts w:ascii="Times New Roman" w:hAnsi="Times New Roman"/>
          <w:i/>
        </w:rPr>
        <w:t xml:space="preserve"> Acrocephalus </w:t>
      </w:r>
      <w:proofErr w:type="spellStart"/>
      <w:r>
        <w:rPr>
          <w:rFonts w:ascii="Times New Roman" w:hAnsi="Times New Roman"/>
          <w:i/>
        </w:rPr>
        <w:t>paludicola</w:t>
      </w:r>
      <w:proofErr w:type="spellEnd"/>
      <w:r>
        <w:rPr>
          <w:rFonts w:ascii="Times New Roman" w:hAnsi="Times New Roman"/>
        </w:rPr>
        <w:t>. Ibis 146, 269–280.</w:t>
      </w:r>
    </w:p>
    <w:p w14:paraId="2D0DF432" w14:textId="77777777" w:rsidR="00EF7E99" w:rsidRDefault="00EF7E99">
      <w:pPr>
        <w:spacing w:after="120" w:line="259" w:lineRule="auto"/>
        <w:rPr>
          <w:rFonts w:ascii="Times New Roman" w:hAnsi="Times New Roman"/>
        </w:rPr>
      </w:pPr>
      <w:proofErr w:type="spellStart"/>
      <w:r>
        <w:rPr>
          <w:rFonts w:ascii="Times New Roman" w:hAnsi="Times New Roman"/>
        </w:rPr>
        <w:t>Dyrcz</w:t>
      </w:r>
      <w:proofErr w:type="spellEnd"/>
      <w:r>
        <w:rPr>
          <w:rFonts w:ascii="Times New Roman" w:hAnsi="Times New Roman"/>
        </w:rPr>
        <w:t xml:space="preserve">, A., Zdunek, W., 1993a. Breeding ecology of the Aquatic Warbler </w:t>
      </w:r>
      <w:r>
        <w:rPr>
          <w:rFonts w:ascii="Times New Roman" w:hAnsi="Times New Roman"/>
          <w:i/>
        </w:rPr>
        <w:t xml:space="preserve">Acrocephalus </w:t>
      </w:r>
      <w:proofErr w:type="spellStart"/>
      <w:r>
        <w:rPr>
          <w:rFonts w:ascii="Times New Roman" w:hAnsi="Times New Roman"/>
          <w:i/>
        </w:rPr>
        <w:t>paludicola</w:t>
      </w:r>
      <w:proofErr w:type="spellEnd"/>
      <w:r>
        <w:rPr>
          <w:rFonts w:ascii="Times New Roman" w:hAnsi="Times New Roman"/>
          <w:i/>
        </w:rPr>
        <w:t xml:space="preserve"> </w:t>
      </w:r>
      <w:r>
        <w:rPr>
          <w:rFonts w:ascii="Times New Roman" w:hAnsi="Times New Roman"/>
        </w:rPr>
        <w:t xml:space="preserve">on the </w:t>
      </w:r>
      <w:proofErr w:type="spellStart"/>
      <w:r>
        <w:rPr>
          <w:rFonts w:ascii="Times New Roman" w:hAnsi="Times New Roman"/>
        </w:rPr>
        <w:t>Biebrza</w:t>
      </w:r>
      <w:proofErr w:type="spellEnd"/>
      <w:r>
        <w:rPr>
          <w:rFonts w:ascii="Times New Roman" w:hAnsi="Times New Roman"/>
        </w:rPr>
        <w:t xml:space="preserve"> marshes, northeast Poland. Ibis 135, 181–189.</w:t>
      </w:r>
    </w:p>
    <w:p w14:paraId="2D0DF433" w14:textId="77777777" w:rsidR="00EF7E99" w:rsidRDefault="00EF7E99">
      <w:pPr>
        <w:spacing w:after="120" w:line="264" w:lineRule="auto"/>
        <w:rPr>
          <w:rFonts w:ascii="Times New Roman" w:hAnsi="Times New Roman"/>
        </w:rPr>
      </w:pPr>
      <w:proofErr w:type="spellStart"/>
      <w:r>
        <w:rPr>
          <w:rFonts w:ascii="Times New Roman" w:hAnsi="Times New Roman"/>
        </w:rPr>
        <w:t>Dyrcz</w:t>
      </w:r>
      <w:proofErr w:type="spellEnd"/>
      <w:r>
        <w:rPr>
          <w:rFonts w:ascii="Times New Roman" w:hAnsi="Times New Roman"/>
        </w:rPr>
        <w:t xml:space="preserve">, A., Zdunek, W., 1993b. Breeding statistics of the Aquatic Warbler </w:t>
      </w:r>
      <w:r>
        <w:rPr>
          <w:rFonts w:ascii="Times New Roman" w:hAnsi="Times New Roman"/>
          <w:i/>
        </w:rPr>
        <w:t xml:space="preserve">Acrocephalus </w:t>
      </w:r>
      <w:proofErr w:type="spellStart"/>
      <w:r>
        <w:rPr>
          <w:rFonts w:ascii="Times New Roman" w:hAnsi="Times New Roman"/>
          <w:i/>
        </w:rPr>
        <w:t>paludicola</w:t>
      </w:r>
      <w:proofErr w:type="spellEnd"/>
      <w:r>
        <w:rPr>
          <w:rFonts w:ascii="Times New Roman" w:hAnsi="Times New Roman"/>
        </w:rPr>
        <w:t xml:space="preserve"> on the </w:t>
      </w:r>
      <w:proofErr w:type="spellStart"/>
      <w:r>
        <w:rPr>
          <w:rFonts w:ascii="Times New Roman" w:hAnsi="Times New Roman"/>
        </w:rPr>
        <w:t>Biebrza</w:t>
      </w:r>
      <w:proofErr w:type="spellEnd"/>
      <w:r>
        <w:rPr>
          <w:rFonts w:ascii="Times New Roman" w:hAnsi="Times New Roman"/>
        </w:rPr>
        <w:t xml:space="preserve"> Marshes, northeast Poland. J. </w:t>
      </w:r>
      <w:proofErr w:type="spellStart"/>
      <w:r>
        <w:rPr>
          <w:rFonts w:ascii="Times New Roman" w:hAnsi="Times New Roman"/>
        </w:rPr>
        <w:t>Ornithol</w:t>
      </w:r>
      <w:proofErr w:type="spellEnd"/>
      <w:r>
        <w:rPr>
          <w:rFonts w:ascii="Times New Roman" w:hAnsi="Times New Roman"/>
        </w:rPr>
        <w:t>. 134, 317–323.</w:t>
      </w:r>
    </w:p>
    <w:p w14:paraId="2D0DF434" w14:textId="77777777" w:rsidR="00EF7E99" w:rsidRDefault="00EF7E99">
      <w:pPr>
        <w:spacing w:after="120" w:line="259" w:lineRule="auto"/>
        <w:rPr>
          <w:rFonts w:ascii="Times New Roman" w:hAnsi="Times New Roman"/>
          <w:color w:val="000000"/>
        </w:rPr>
      </w:pPr>
      <w:r>
        <w:rPr>
          <w:rFonts w:ascii="Times New Roman" w:hAnsi="Times New Roman"/>
          <w:color w:val="000000"/>
        </w:rPr>
        <w:t xml:space="preserve">Finch, T., Pearce-Higgins, J.W., Leech, D.I., Evans, K.L., 2014. Carry-over effects from passage regions are more important than breeding climate in determining the breeding phenology and performance of three avian migrants of conservation concern. </w:t>
      </w:r>
      <w:proofErr w:type="spellStart"/>
      <w:r>
        <w:rPr>
          <w:rFonts w:ascii="Times New Roman" w:hAnsi="Times New Roman"/>
          <w:color w:val="000000"/>
        </w:rPr>
        <w:t>Biodivers</w:t>
      </w:r>
      <w:proofErr w:type="spellEnd"/>
      <w:r>
        <w:rPr>
          <w:rFonts w:ascii="Times New Roman" w:hAnsi="Times New Roman"/>
          <w:color w:val="000000"/>
        </w:rPr>
        <w:t xml:space="preserve">. </w:t>
      </w:r>
      <w:proofErr w:type="spellStart"/>
      <w:r>
        <w:rPr>
          <w:rFonts w:ascii="Times New Roman" w:hAnsi="Times New Roman"/>
          <w:color w:val="000000"/>
        </w:rPr>
        <w:t>Conserv</w:t>
      </w:r>
      <w:proofErr w:type="spellEnd"/>
      <w:r>
        <w:rPr>
          <w:rFonts w:ascii="Times New Roman" w:hAnsi="Times New Roman"/>
          <w:color w:val="000000"/>
        </w:rPr>
        <w:t>. 23, 2427–2444.</w:t>
      </w:r>
    </w:p>
    <w:p w14:paraId="2D0DF435" w14:textId="77777777" w:rsidR="00EF7E99" w:rsidRPr="00684894" w:rsidRDefault="00EF7E99">
      <w:pPr>
        <w:spacing w:after="120" w:line="259" w:lineRule="auto"/>
        <w:rPr>
          <w:rFonts w:ascii="Times New Roman" w:hAnsi="Times New Roman"/>
        </w:rPr>
      </w:pPr>
      <w:r>
        <w:rPr>
          <w:rFonts w:ascii="Times New Roman" w:hAnsi="Times New Roman"/>
        </w:rPr>
        <w:t xml:space="preserve">Flade, M., </w:t>
      </w:r>
      <w:proofErr w:type="spellStart"/>
      <w:r>
        <w:rPr>
          <w:rFonts w:ascii="Times New Roman" w:hAnsi="Times New Roman"/>
        </w:rPr>
        <w:t>Lisovski</w:t>
      </w:r>
      <w:proofErr w:type="spellEnd"/>
      <w:r>
        <w:rPr>
          <w:rFonts w:ascii="Times New Roman" w:hAnsi="Times New Roman"/>
        </w:rPr>
        <w:t xml:space="preserve">, S., </w:t>
      </w:r>
      <w:proofErr w:type="spellStart"/>
      <w:r>
        <w:rPr>
          <w:rFonts w:ascii="Times New Roman" w:hAnsi="Times New Roman"/>
        </w:rPr>
        <w:t>Eigirdas</w:t>
      </w:r>
      <w:proofErr w:type="spellEnd"/>
      <w:r>
        <w:rPr>
          <w:rFonts w:ascii="Times New Roman" w:hAnsi="Times New Roman"/>
        </w:rPr>
        <w:t xml:space="preserve">, V., Giessing, B., </w:t>
      </w:r>
      <w:proofErr w:type="spellStart"/>
      <w:r>
        <w:rPr>
          <w:rFonts w:ascii="Times New Roman" w:hAnsi="Times New Roman"/>
        </w:rPr>
        <w:t>Jiguet</w:t>
      </w:r>
      <w:proofErr w:type="spellEnd"/>
      <w:r>
        <w:rPr>
          <w:rFonts w:ascii="Times New Roman" w:hAnsi="Times New Roman"/>
        </w:rPr>
        <w:t xml:space="preserve">, F., </w:t>
      </w:r>
      <w:proofErr w:type="spellStart"/>
      <w:r>
        <w:rPr>
          <w:rFonts w:ascii="Times New Roman" w:hAnsi="Times New Roman"/>
        </w:rPr>
        <w:t>Keišs</w:t>
      </w:r>
      <w:proofErr w:type="spellEnd"/>
      <w:r>
        <w:rPr>
          <w:rFonts w:ascii="Times New Roman" w:hAnsi="Times New Roman"/>
        </w:rPr>
        <w:t xml:space="preserve">, O., </w:t>
      </w:r>
      <w:proofErr w:type="spellStart"/>
      <w:r>
        <w:rPr>
          <w:rFonts w:ascii="Times New Roman" w:hAnsi="Times New Roman"/>
        </w:rPr>
        <w:t>Nemtchinov</w:t>
      </w:r>
      <w:proofErr w:type="spellEnd"/>
      <w:r>
        <w:rPr>
          <w:rFonts w:ascii="Times New Roman" w:hAnsi="Times New Roman"/>
        </w:rPr>
        <w:t xml:space="preserve">, M., 2023. Migration routes and wintering sites of the Aquatic Warblers </w:t>
      </w:r>
      <w:r>
        <w:rPr>
          <w:rFonts w:ascii="Times New Roman" w:hAnsi="Times New Roman"/>
          <w:i/>
        </w:rPr>
        <w:t xml:space="preserve">Acrocephalus </w:t>
      </w:r>
      <w:proofErr w:type="spellStart"/>
      <w:r>
        <w:rPr>
          <w:rFonts w:ascii="Times New Roman" w:hAnsi="Times New Roman"/>
          <w:i/>
        </w:rPr>
        <w:t>paludicola</w:t>
      </w:r>
      <w:proofErr w:type="spellEnd"/>
      <w:r>
        <w:rPr>
          <w:rFonts w:ascii="Times New Roman" w:hAnsi="Times New Roman"/>
        </w:rPr>
        <w:t xml:space="preserve"> breeding in Lithuania and North Belarus. bioRxiv2023.10.10.561376; </w:t>
      </w:r>
      <w:proofErr w:type="spellStart"/>
      <w:r>
        <w:rPr>
          <w:rFonts w:ascii="Times New Roman" w:hAnsi="Times New Roman"/>
        </w:rPr>
        <w:t>doi</w:t>
      </w:r>
      <w:proofErr w:type="spellEnd"/>
      <w:r>
        <w:rPr>
          <w:rFonts w:ascii="Times New Roman" w:hAnsi="Times New Roman"/>
        </w:rPr>
        <w:t xml:space="preserve">: </w:t>
      </w:r>
      <w:r w:rsidRPr="00684894">
        <w:rPr>
          <w:rFonts w:ascii="Times New Roman" w:hAnsi="Times New Roman"/>
        </w:rPr>
        <w:t>https://doi.org/10.1101/2023.10.10.561376.</w:t>
      </w:r>
    </w:p>
    <w:p w14:paraId="2D0DF436" w14:textId="77777777" w:rsidR="00EF7E99" w:rsidRDefault="00EF7E99">
      <w:pPr>
        <w:spacing w:after="120" w:line="264" w:lineRule="auto"/>
        <w:rPr>
          <w:rFonts w:ascii="Times New Roman" w:hAnsi="Times New Roman"/>
          <w:color w:val="000000"/>
        </w:rPr>
      </w:pPr>
      <w:r>
        <w:rPr>
          <w:rFonts w:ascii="Times New Roman" w:hAnsi="Times New Roman"/>
        </w:rPr>
        <w:t xml:space="preserve">Flade, M., </w:t>
      </w:r>
      <w:proofErr w:type="spellStart"/>
      <w:r>
        <w:rPr>
          <w:rFonts w:ascii="Times New Roman" w:hAnsi="Times New Roman"/>
        </w:rPr>
        <w:t>Malashevich</w:t>
      </w:r>
      <w:proofErr w:type="spellEnd"/>
      <w:r>
        <w:rPr>
          <w:rFonts w:ascii="Times New Roman" w:hAnsi="Times New Roman"/>
        </w:rPr>
        <w:t xml:space="preserve">, U., </w:t>
      </w:r>
      <w:proofErr w:type="spellStart"/>
      <w:r>
        <w:rPr>
          <w:rFonts w:ascii="Times New Roman" w:hAnsi="Times New Roman"/>
        </w:rPr>
        <w:t>Krogulec</w:t>
      </w:r>
      <w:proofErr w:type="spellEnd"/>
      <w:r>
        <w:rPr>
          <w:rFonts w:ascii="Times New Roman" w:hAnsi="Times New Roman"/>
        </w:rPr>
        <w:t xml:space="preserve">, J., </w:t>
      </w:r>
      <w:proofErr w:type="spellStart"/>
      <w:r>
        <w:rPr>
          <w:rFonts w:ascii="Times New Roman" w:hAnsi="Times New Roman"/>
        </w:rPr>
        <w:t>Poluda</w:t>
      </w:r>
      <w:proofErr w:type="spellEnd"/>
      <w:r>
        <w:rPr>
          <w:rFonts w:ascii="Times New Roman" w:hAnsi="Times New Roman"/>
        </w:rPr>
        <w:t xml:space="preserve">, A., </w:t>
      </w:r>
      <w:proofErr w:type="spellStart"/>
      <w:r>
        <w:rPr>
          <w:rFonts w:ascii="Times New Roman" w:hAnsi="Times New Roman"/>
        </w:rPr>
        <w:t>Preiksa</w:t>
      </w:r>
      <w:proofErr w:type="spellEnd"/>
      <w:r>
        <w:rPr>
          <w:rFonts w:ascii="Times New Roman" w:hAnsi="Times New Roman"/>
        </w:rPr>
        <w:t>, Z., Végvári, Z., Lachmann, L., 2018. World distribution, population, and trends. In:</w:t>
      </w:r>
      <w:r>
        <w:rPr>
          <w:rFonts w:ascii="Times New Roman" w:hAnsi="Times New Roman"/>
          <w:i/>
        </w:rPr>
        <w:t xml:space="preserve"> </w:t>
      </w:r>
      <w:proofErr w:type="spellStart"/>
      <w:r>
        <w:rPr>
          <w:rFonts w:ascii="Times New Roman" w:hAnsi="Times New Roman"/>
          <w:color w:val="000000"/>
        </w:rPr>
        <w:t>Tanneberger</w:t>
      </w:r>
      <w:proofErr w:type="spellEnd"/>
      <w:r>
        <w:rPr>
          <w:rFonts w:ascii="Times New Roman" w:hAnsi="Times New Roman"/>
          <w:color w:val="000000"/>
        </w:rPr>
        <w:t>, F., Kubacka, J. (Eds.), The Aquatic Warbler Conservation Handbook, Brandenburg State Office for Environment (</w:t>
      </w:r>
      <w:proofErr w:type="spellStart"/>
      <w:r>
        <w:rPr>
          <w:rFonts w:ascii="Times New Roman" w:hAnsi="Times New Roman"/>
          <w:color w:val="000000"/>
        </w:rPr>
        <w:t>LfU</w:t>
      </w:r>
      <w:proofErr w:type="spellEnd"/>
      <w:r>
        <w:rPr>
          <w:rFonts w:ascii="Times New Roman" w:hAnsi="Times New Roman"/>
          <w:color w:val="000000"/>
        </w:rPr>
        <w:t>), Potsdam, Germany, pp. 22</w:t>
      </w:r>
      <w:r>
        <w:rPr>
          <w:rFonts w:ascii="Times New Roman" w:hAnsi="Times New Roman"/>
        </w:rPr>
        <w:t>–</w:t>
      </w:r>
      <w:r>
        <w:rPr>
          <w:rFonts w:ascii="Times New Roman" w:hAnsi="Times New Roman"/>
          <w:color w:val="000000"/>
        </w:rPr>
        <w:t>35.</w:t>
      </w:r>
    </w:p>
    <w:p w14:paraId="2D0DF437" w14:textId="77777777" w:rsidR="00EF7E99" w:rsidRPr="00302FC2" w:rsidRDefault="00EF7E99">
      <w:pPr>
        <w:spacing w:after="120" w:line="264" w:lineRule="auto"/>
        <w:rPr>
          <w:rFonts w:ascii="Times New Roman" w:hAnsi="Times New Roman"/>
          <w:lang w:val="de-CH"/>
        </w:rPr>
      </w:pPr>
      <w:r>
        <w:rPr>
          <w:rFonts w:ascii="Times New Roman" w:hAnsi="Times New Roman"/>
        </w:rPr>
        <w:t xml:space="preserve">Flade, M., Lachmann, L., 2008. International Species Action Plan for the Aquatic Warbler </w:t>
      </w:r>
      <w:r>
        <w:rPr>
          <w:rFonts w:ascii="Times New Roman" w:hAnsi="Times New Roman"/>
          <w:i/>
        </w:rPr>
        <w:t xml:space="preserve">Acrocephalus </w:t>
      </w:r>
      <w:proofErr w:type="spellStart"/>
      <w:r>
        <w:rPr>
          <w:rFonts w:ascii="Times New Roman" w:hAnsi="Times New Roman"/>
          <w:i/>
        </w:rPr>
        <w:t>paludicola</w:t>
      </w:r>
      <w:proofErr w:type="spellEnd"/>
      <w:r>
        <w:rPr>
          <w:rFonts w:ascii="Times New Roman" w:hAnsi="Times New Roman"/>
        </w:rPr>
        <w:t xml:space="preserve">. </w:t>
      </w:r>
      <w:r w:rsidRPr="00302FC2">
        <w:rPr>
          <w:rFonts w:ascii="Times New Roman" w:hAnsi="Times New Roman"/>
          <w:lang w:val="de-CH"/>
        </w:rPr>
        <w:t>BirdLife International.</w:t>
      </w:r>
    </w:p>
    <w:p w14:paraId="2D0DF438" w14:textId="77777777" w:rsidR="00EF7E99" w:rsidDel="003967B2" w:rsidRDefault="00EF7E99">
      <w:pPr>
        <w:spacing w:after="120" w:line="264" w:lineRule="auto"/>
        <w:rPr>
          <w:del w:id="1465" w:author="Susanne" w:date="2024-12-18T13:34:00Z"/>
          <w:rFonts w:ascii="Times New Roman" w:hAnsi="Times New Roman"/>
        </w:rPr>
      </w:pPr>
      <w:commentRangeStart w:id="1466"/>
      <w:del w:id="1467" w:author="Susanne" w:date="2024-12-18T13:34:00Z">
        <w:r w:rsidRPr="00302FC2" w:rsidDel="003967B2">
          <w:rPr>
            <w:rFonts w:ascii="Times New Roman" w:hAnsi="Times New Roman"/>
            <w:lang w:val="de-CH"/>
          </w:rPr>
          <w:delText xml:space="preserve">Forstmeier, W., Hasselquist, D., Bensch, S., Leisler, B., 2006. </w:delText>
        </w:r>
        <w:r w:rsidDel="003967B2">
          <w:rPr>
            <w:rFonts w:ascii="Times New Roman" w:hAnsi="Times New Roman"/>
          </w:rPr>
          <w:delText xml:space="preserve">Does song reflect age and viability? A comparison between two populations of the great reed warbler </w:delText>
        </w:r>
        <w:r w:rsidDel="003967B2">
          <w:rPr>
            <w:rFonts w:ascii="Times New Roman" w:hAnsi="Times New Roman"/>
            <w:i/>
          </w:rPr>
          <w:delText>Acrocephalus arundinaceus</w:delText>
        </w:r>
        <w:r w:rsidDel="003967B2">
          <w:rPr>
            <w:rFonts w:ascii="Times New Roman" w:hAnsi="Times New Roman"/>
          </w:rPr>
          <w:delText>. Behav. Ecol. Sociobiol. 59, 634–643.</w:delText>
        </w:r>
        <w:commentRangeEnd w:id="1466"/>
        <w:r w:rsidDel="003967B2">
          <w:rPr>
            <w:rStyle w:val="CommentReference"/>
          </w:rPr>
          <w:commentReference w:id="1466"/>
        </w:r>
      </w:del>
    </w:p>
    <w:p w14:paraId="2D0DF439" w14:textId="77777777" w:rsidR="00EF7E99" w:rsidRDefault="00EF7E99">
      <w:pPr>
        <w:spacing w:after="120" w:line="264" w:lineRule="auto"/>
        <w:rPr>
          <w:rFonts w:ascii="Times New Roman" w:hAnsi="Times New Roman"/>
        </w:rPr>
      </w:pPr>
      <w:r>
        <w:rPr>
          <w:rFonts w:ascii="Times New Roman" w:hAnsi="Times New Roman"/>
        </w:rPr>
        <w:t xml:space="preserve">Grinkevich, V., </w:t>
      </w:r>
      <w:proofErr w:type="spellStart"/>
      <w:r>
        <w:rPr>
          <w:rFonts w:ascii="Times New Roman" w:hAnsi="Times New Roman"/>
        </w:rPr>
        <w:t>Chernetsov</w:t>
      </w:r>
      <w:proofErr w:type="spellEnd"/>
      <w:r>
        <w:rPr>
          <w:rFonts w:ascii="Times New Roman" w:hAnsi="Times New Roman"/>
        </w:rPr>
        <w:t xml:space="preserve">, N., Mukhin, A., 2009. Juvenile Reed Warblers </w:t>
      </w:r>
      <w:r>
        <w:rPr>
          <w:rFonts w:ascii="Times New Roman" w:hAnsi="Times New Roman"/>
          <w:i/>
        </w:rPr>
        <w:t xml:space="preserve">Acrocephalus </w:t>
      </w:r>
      <w:proofErr w:type="spellStart"/>
      <w:r>
        <w:rPr>
          <w:rFonts w:ascii="Times New Roman" w:hAnsi="Times New Roman"/>
          <w:i/>
        </w:rPr>
        <w:t>scirpaceus</w:t>
      </w:r>
      <w:proofErr w:type="spellEnd"/>
      <w:r>
        <w:rPr>
          <w:rFonts w:ascii="Times New Roman" w:hAnsi="Times New Roman"/>
          <w:i/>
        </w:rPr>
        <w:t xml:space="preserve"> </w:t>
      </w:r>
      <w:r>
        <w:rPr>
          <w:rFonts w:ascii="Times New Roman" w:hAnsi="Times New Roman"/>
        </w:rPr>
        <w:t xml:space="preserve">see the world but settle close to home. Avian Ecol. </w:t>
      </w:r>
      <w:proofErr w:type="spellStart"/>
      <w:r>
        <w:rPr>
          <w:rFonts w:ascii="Times New Roman" w:hAnsi="Times New Roman"/>
        </w:rPr>
        <w:t>Behav</w:t>
      </w:r>
      <w:proofErr w:type="spellEnd"/>
      <w:r>
        <w:rPr>
          <w:rFonts w:ascii="Times New Roman" w:hAnsi="Times New Roman"/>
        </w:rPr>
        <w:t>. 16, 3–10.</w:t>
      </w:r>
    </w:p>
    <w:p w14:paraId="2D0DF43A" w14:textId="77777777" w:rsidR="00EF7E99" w:rsidRDefault="00EF7E99">
      <w:pPr>
        <w:spacing w:after="120" w:line="264" w:lineRule="auto"/>
        <w:rPr>
          <w:rFonts w:ascii="Times New Roman" w:hAnsi="Times New Roman"/>
          <w:color w:val="008000"/>
        </w:rPr>
      </w:pPr>
      <w:r>
        <w:rPr>
          <w:rFonts w:ascii="Times New Roman" w:hAnsi="Times New Roman"/>
        </w:rPr>
        <w:lastRenderedPageBreak/>
        <w:t xml:space="preserve">Halupka, L., </w:t>
      </w:r>
      <w:proofErr w:type="spellStart"/>
      <w:r>
        <w:rPr>
          <w:rFonts w:ascii="Times New Roman" w:hAnsi="Times New Roman"/>
        </w:rPr>
        <w:t>Wierucka</w:t>
      </w:r>
      <w:proofErr w:type="spellEnd"/>
      <w:r>
        <w:rPr>
          <w:rFonts w:ascii="Times New Roman" w:hAnsi="Times New Roman"/>
        </w:rPr>
        <w:t xml:space="preserve">, K., </w:t>
      </w:r>
      <w:proofErr w:type="spellStart"/>
      <w:r>
        <w:rPr>
          <w:rFonts w:ascii="Times New Roman" w:hAnsi="Times New Roman"/>
        </w:rPr>
        <w:t>Sztwiertnia</w:t>
      </w:r>
      <w:proofErr w:type="spellEnd"/>
      <w:r>
        <w:rPr>
          <w:rFonts w:ascii="Times New Roman" w:hAnsi="Times New Roman"/>
        </w:rPr>
        <w:t xml:space="preserve">, H., </w:t>
      </w:r>
      <w:proofErr w:type="spellStart"/>
      <w:r>
        <w:rPr>
          <w:rFonts w:ascii="Times New Roman" w:hAnsi="Times New Roman"/>
        </w:rPr>
        <w:t>Klimczuk</w:t>
      </w:r>
      <w:proofErr w:type="spellEnd"/>
      <w:r>
        <w:rPr>
          <w:rFonts w:ascii="Times New Roman" w:hAnsi="Times New Roman"/>
        </w:rPr>
        <w:t xml:space="preserve">, E., 2017. Conditions at autumn stopover sites affect survival of a migratory passerine. J. </w:t>
      </w:r>
      <w:proofErr w:type="spellStart"/>
      <w:r>
        <w:rPr>
          <w:rFonts w:ascii="Times New Roman" w:hAnsi="Times New Roman"/>
        </w:rPr>
        <w:t>Ornithol</w:t>
      </w:r>
      <w:proofErr w:type="spellEnd"/>
      <w:r>
        <w:rPr>
          <w:rFonts w:ascii="Times New Roman" w:hAnsi="Times New Roman"/>
        </w:rPr>
        <w:t>. 158, 979–988.</w:t>
      </w:r>
    </w:p>
    <w:p w14:paraId="2D0DF43B" w14:textId="77777777" w:rsidR="00EF7E99" w:rsidRDefault="00EF7E99">
      <w:pPr>
        <w:spacing w:after="120" w:line="264" w:lineRule="auto"/>
        <w:rPr>
          <w:rFonts w:ascii="Times New Roman" w:hAnsi="Times New Roman"/>
        </w:rPr>
      </w:pPr>
      <w:r>
        <w:rPr>
          <w:rFonts w:ascii="Times New Roman" w:hAnsi="Times New Roman"/>
        </w:rPr>
        <w:t xml:space="preserve">Heinsohn, R., Lacy, R., Elphinstone, A., Ingwersen, D., Pitcher, B.J., Roderick, M., </w:t>
      </w:r>
      <w:proofErr w:type="spellStart"/>
      <w:r>
        <w:rPr>
          <w:rFonts w:ascii="Times New Roman" w:hAnsi="Times New Roman"/>
        </w:rPr>
        <w:t>Schmelitschek</w:t>
      </w:r>
      <w:proofErr w:type="spellEnd"/>
      <w:r>
        <w:rPr>
          <w:rFonts w:ascii="Times New Roman" w:hAnsi="Times New Roman"/>
        </w:rPr>
        <w:t xml:space="preserve">, E., Van Sluys, M., Stojanovic, D., </w:t>
      </w:r>
      <w:proofErr w:type="spellStart"/>
      <w:r>
        <w:rPr>
          <w:rFonts w:ascii="Times New Roman" w:hAnsi="Times New Roman"/>
        </w:rPr>
        <w:t>Tripovich</w:t>
      </w:r>
      <w:proofErr w:type="spellEnd"/>
      <w:r>
        <w:rPr>
          <w:rFonts w:ascii="Times New Roman" w:hAnsi="Times New Roman"/>
        </w:rPr>
        <w:t xml:space="preserve">, J., Crates, R., 2022. Population viability in data deficient nomadic species: what it will take to save regent honeyeaters from extinction. Biol. </w:t>
      </w:r>
      <w:proofErr w:type="spellStart"/>
      <w:r>
        <w:rPr>
          <w:rFonts w:ascii="Times New Roman" w:hAnsi="Times New Roman"/>
        </w:rPr>
        <w:t>Conserv</w:t>
      </w:r>
      <w:proofErr w:type="spellEnd"/>
      <w:r>
        <w:rPr>
          <w:rFonts w:ascii="Times New Roman" w:hAnsi="Times New Roman"/>
        </w:rPr>
        <w:t>. 266, 109430.</w:t>
      </w:r>
    </w:p>
    <w:p w14:paraId="2D0DF43C" w14:textId="77777777" w:rsidR="00EF7E99" w:rsidRDefault="00EF7E99">
      <w:pPr>
        <w:spacing w:after="120" w:line="264" w:lineRule="auto"/>
        <w:rPr>
          <w:rFonts w:ascii="Times New Roman" w:hAnsi="Times New Roman"/>
        </w:rPr>
      </w:pPr>
      <w:r>
        <w:rPr>
          <w:rFonts w:ascii="Times New Roman" w:hAnsi="Times New Roman"/>
        </w:rPr>
        <w:t xml:space="preserve">Imlay, T.I., Crowley, J.F., Argue, A.M., Steiner, J.C., Norris, D.R., </w:t>
      </w:r>
      <w:proofErr w:type="spellStart"/>
      <w:r>
        <w:rPr>
          <w:rFonts w:ascii="Times New Roman" w:hAnsi="Times New Roman"/>
        </w:rPr>
        <w:t>Stutchbury</w:t>
      </w:r>
      <w:proofErr w:type="spellEnd"/>
      <w:r>
        <w:rPr>
          <w:rFonts w:ascii="Times New Roman" w:hAnsi="Times New Roman"/>
        </w:rPr>
        <w:t>, B.J.M. 2010. Survival, dispersal and early migration movements of captive-bred juvenile eastern loggerhead shrikes (</w:t>
      </w:r>
      <w:r>
        <w:rPr>
          <w:rFonts w:ascii="Times New Roman" w:hAnsi="Times New Roman"/>
          <w:i/>
        </w:rPr>
        <w:t xml:space="preserve">Lanius </w:t>
      </w:r>
      <w:proofErr w:type="spellStart"/>
      <w:r>
        <w:rPr>
          <w:rFonts w:ascii="Times New Roman" w:hAnsi="Times New Roman"/>
          <w:i/>
        </w:rPr>
        <w:t>ludovicianus</w:t>
      </w:r>
      <w:proofErr w:type="spellEnd"/>
      <w:r>
        <w:rPr>
          <w:rFonts w:ascii="Times New Roman" w:hAnsi="Times New Roman"/>
          <w:i/>
        </w:rPr>
        <w:t xml:space="preserve"> </w:t>
      </w:r>
      <w:proofErr w:type="spellStart"/>
      <w:r>
        <w:rPr>
          <w:rFonts w:ascii="Times New Roman" w:hAnsi="Times New Roman"/>
          <w:i/>
        </w:rPr>
        <w:t>migrans</w:t>
      </w:r>
      <w:proofErr w:type="spellEnd"/>
      <w:r>
        <w:rPr>
          <w:rFonts w:ascii="Times New Roman" w:hAnsi="Times New Roman"/>
        </w:rPr>
        <w:t xml:space="preserve">). Biol. </w:t>
      </w:r>
      <w:proofErr w:type="spellStart"/>
      <w:r>
        <w:rPr>
          <w:rFonts w:ascii="Times New Roman" w:hAnsi="Times New Roman"/>
        </w:rPr>
        <w:t>Conserv</w:t>
      </w:r>
      <w:proofErr w:type="spellEnd"/>
      <w:r>
        <w:rPr>
          <w:rFonts w:ascii="Times New Roman" w:hAnsi="Times New Roman"/>
        </w:rPr>
        <w:t>. 143, 2578–2582.</w:t>
      </w:r>
    </w:p>
    <w:p w14:paraId="2D0DF43D" w14:textId="77777777" w:rsidR="00EF7E99" w:rsidRDefault="00EF7E99">
      <w:pPr>
        <w:spacing w:after="120" w:line="264" w:lineRule="auto"/>
        <w:rPr>
          <w:ins w:id="1468" w:author="Steffen Oppel" w:date="2025-01-21T11:43:00Z"/>
          <w:rFonts w:ascii="Times New Roman" w:hAnsi="Times New Roman"/>
        </w:rPr>
      </w:pPr>
      <w:r>
        <w:rPr>
          <w:rFonts w:ascii="Times New Roman" w:hAnsi="Times New Roman"/>
        </w:rPr>
        <w:t>IUCN/SSC, 2013. Guidelines for Reintroductions and Other Conservation Translocations. Version 1.0. Gland, Switzerland: IUCN Species Survival Commission.</w:t>
      </w:r>
    </w:p>
    <w:p w14:paraId="42B9F5BF" w14:textId="5893169A" w:rsidR="009F0465" w:rsidRDefault="009F0465">
      <w:pPr>
        <w:spacing w:after="120" w:line="264" w:lineRule="auto"/>
        <w:rPr>
          <w:rFonts w:ascii="Times New Roman" w:hAnsi="Times New Roman"/>
        </w:rPr>
      </w:pPr>
      <w:ins w:id="1469" w:author="Steffen Oppel" w:date="2025-01-21T11:43:00Z">
        <w:r w:rsidRPr="009F0465">
          <w:rPr>
            <w:rFonts w:ascii="Times New Roman" w:hAnsi="Times New Roman"/>
          </w:rPr>
          <w:t xml:space="preserve">Kellner, K.F. (2016) </w:t>
        </w:r>
        <w:proofErr w:type="spellStart"/>
        <w:r w:rsidRPr="009F0465">
          <w:rPr>
            <w:rFonts w:ascii="Times New Roman" w:hAnsi="Times New Roman"/>
          </w:rPr>
          <w:t>jagsUI</w:t>
        </w:r>
        <w:proofErr w:type="spellEnd"/>
        <w:r w:rsidRPr="009F0465">
          <w:rPr>
            <w:rFonts w:ascii="Times New Roman" w:hAnsi="Times New Roman"/>
          </w:rPr>
          <w:t xml:space="preserve">: A wrapper around </w:t>
        </w:r>
        <w:proofErr w:type="spellStart"/>
        <w:r w:rsidRPr="009F0465">
          <w:rPr>
            <w:rFonts w:ascii="Times New Roman" w:hAnsi="Times New Roman"/>
          </w:rPr>
          <w:t>rjags</w:t>
        </w:r>
        <w:proofErr w:type="spellEnd"/>
        <w:r w:rsidRPr="009F0465">
          <w:rPr>
            <w:rFonts w:ascii="Times New Roman" w:hAnsi="Times New Roman"/>
          </w:rPr>
          <w:t xml:space="preserve"> to streamline JAGS analyses.</w:t>
        </w:r>
        <w:r w:rsidRPr="009F0465">
          <w:rPr>
            <w:rFonts w:ascii="Times New Roman" w:hAnsi="Times New Roman"/>
            <w:i/>
            <w:iCs/>
          </w:rPr>
          <w:t xml:space="preserve"> </w:t>
        </w:r>
        <w:r w:rsidRPr="009F0465">
          <w:rPr>
            <w:rFonts w:ascii="Times New Roman" w:hAnsi="Times New Roman"/>
          </w:rPr>
          <w:t xml:space="preserve">CRAN, </w:t>
        </w:r>
        <w:r w:rsidRPr="009F0465">
          <w:rPr>
            <w:rFonts w:ascii="Times New Roman" w:hAnsi="Times New Roman"/>
          </w:rPr>
          <w:fldChar w:fldCharType="begin"/>
        </w:r>
        <w:r w:rsidRPr="009F0465">
          <w:rPr>
            <w:rFonts w:ascii="Times New Roman" w:hAnsi="Times New Roman"/>
          </w:rPr>
          <w:instrText xml:space="preserve">HYPERLINK https://rdrr.io/cran/jagsUI/ </w:instrText>
        </w:r>
        <w:r w:rsidRPr="009F0465">
          <w:rPr>
            <w:rFonts w:ascii="Times New Roman" w:hAnsi="Times New Roman"/>
          </w:rPr>
        </w:r>
        <w:r w:rsidRPr="009F0465">
          <w:rPr>
            <w:rFonts w:ascii="Times New Roman" w:hAnsi="Times New Roman"/>
          </w:rPr>
          <w:fldChar w:fldCharType="separate"/>
        </w:r>
        <w:r w:rsidRPr="009F0465">
          <w:rPr>
            <w:rStyle w:val="Hyperlink"/>
            <w:rFonts w:ascii="Times New Roman" w:hAnsi="Times New Roman"/>
          </w:rPr>
          <w:t>https://rdrr.io/cran/jagsUI/</w:t>
        </w:r>
        <w:r w:rsidRPr="009F0465">
          <w:rPr>
            <w:rFonts w:ascii="Times New Roman" w:hAnsi="Times New Roman"/>
          </w:rPr>
          <w:fldChar w:fldCharType="end"/>
        </w:r>
        <w:r w:rsidRPr="009F0465">
          <w:rPr>
            <w:rFonts w:ascii="Times New Roman" w:hAnsi="Times New Roman"/>
          </w:rPr>
          <w:t>.</w:t>
        </w:r>
      </w:ins>
    </w:p>
    <w:p w14:paraId="2D0DF43E" w14:textId="77777777" w:rsidR="00EF7E99" w:rsidRDefault="00EF7E99">
      <w:pPr>
        <w:spacing w:after="120" w:line="259" w:lineRule="auto"/>
        <w:rPr>
          <w:rFonts w:ascii="Times New Roman" w:hAnsi="Times New Roman"/>
        </w:rPr>
      </w:pPr>
      <w:proofErr w:type="spellStart"/>
      <w:r>
        <w:rPr>
          <w:rFonts w:ascii="Times New Roman" w:hAnsi="Times New Roman"/>
        </w:rPr>
        <w:t>Kerbiriou</w:t>
      </w:r>
      <w:proofErr w:type="spellEnd"/>
      <w:r>
        <w:rPr>
          <w:rFonts w:ascii="Times New Roman" w:hAnsi="Times New Roman"/>
        </w:rPr>
        <w:t xml:space="preserve">, C., Bargain, B., Le Viol, I., </w:t>
      </w:r>
      <w:proofErr w:type="spellStart"/>
      <w:r>
        <w:rPr>
          <w:rFonts w:ascii="Times New Roman" w:hAnsi="Times New Roman"/>
        </w:rPr>
        <w:t>Pavoine</w:t>
      </w:r>
      <w:proofErr w:type="spellEnd"/>
      <w:r>
        <w:rPr>
          <w:rFonts w:ascii="Times New Roman" w:hAnsi="Times New Roman"/>
        </w:rPr>
        <w:t xml:space="preserve">, S., 2010. Diet and </w:t>
      </w:r>
      <w:proofErr w:type="spellStart"/>
      <w:r>
        <w:rPr>
          <w:rFonts w:ascii="Times New Roman" w:hAnsi="Times New Roman"/>
        </w:rPr>
        <w:t>fuelling</w:t>
      </w:r>
      <w:proofErr w:type="spellEnd"/>
      <w:r>
        <w:rPr>
          <w:rFonts w:ascii="Times New Roman" w:hAnsi="Times New Roman"/>
        </w:rPr>
        <w:t xml:space="preserve"> of the globally threatened Aquatic Warbler in autumn migration stopover as compared with two congeners. Anim. </w:t>
      </w:r>
      <w:proofErr w:type="spellStart"/>
      <w:r>
        <w:rPr>
          <w:rFonts w:ascii="Times New Roman" w:hAnsi="Times New Roman"/>
        </w:rPr>
        <w:t>Conserv</w:t>
      </w:r>
      <w:proofErr w:type="spellEnd"/>
      <w:r>
        <w:rPr>
          <w:rFonts w:ascii="Times New Roman" w:hAnsi="Times New Roman"/>
        </w:rPr>
        <w:t xml:space="preserve">. 14, 261–270. </w:t>
      </w:r>
    </w:p>
    <w:p w14:paraId="2D0DF43F" w14:textId="77777777" w:rsidR="00EF7E99" w:rsidRDefault="00EF7E99">
      <w:pPr>
        <w:spacing w:after="120" w:line="264" w:lineRule="auto"/>
        <w:rPr>
          <w:rFonts w:ascii="Times New Roman" w:hAnsi="Times New Roman"/>
        </w:rPr>
      </w:pPr>
      <w:proofErr w:type="spellStart"/>
      <w:r>
        <w:rPr>
          <w:rFonts w:ascii="Times New Roman" w:hAnsi="Times New Roman"/>
        </w:rPr>
        <w:t>Krogulec</w:t>
      </w:r>
      <w:proofErr w:type="spellEnd"/>
      <w:r>
        <w:rPr>
          <w:rFonts w:ascii="Times New Roman" w:hAnsi="Times New Roman"/>
        </w:rPr>
        <w:t xml:space="preserve">, J., Kloskowski, J., 2003. Monitoring Aquatic Warbler </w:t>
      </w:r>
      <w:r>
        <w:rPr>
          <w:rFonts w:ascii="Times New Roman" w:hAnsi="Times New Roman"/>
          <w:i/>
        </w:rPr>
        <w:t xml:space="preserve">Acrocephalus </w:t>
      </w:r>
      <w:proofErr w:type="spellStart"/>
      <w:r>
        <w:rPr>
          <w:rFonts w:ascii="Times New Roman" w:hAnsi="Times New Roman"/>
          <w:i/>
        </w:rPr>
        <w:t>paludicola</w:t>
      </w:r>
      <w:proofErr w:type="spellEnd"/>
      <w:r>
        <w:rPr>
          <w:rFonts w:ascii="Times New Roman" w:hAnsi="Times New Roman"/>
        </w:rPr>
        <w:t xml:space="preserve"> in Poland. Ornis </w:t>
      </w:r>
      <w:proofErr w:type="spellStart"/>
      <w:r>
        <w:rPr>
          <w:rFonts w:ascii="Times New Roman" w:hAnsi="Times New Roman"/>
        </w:rPr>
        <w:t>Hungarica</w:t>
      </w:r>
      <w:proofErr w:type="spellEnd"/>
      <w:r>
        <w:rPr>
          <w:rFonts w:ascii="Times New Roman" w:hAnsi="Times New Roman"/>
        </w:rPr>
        <w:t xml:space="preserve"> 12-13, 191–196.</w:t>
      </w:r>
    </w:p>
    <w:p w14:paraId="2D0DF440" w14:textId="77777777" w:rsidR="00EF7E99" w:rsidRDefault="00EF7E99">
      <w:pPr>
        <w:spacing w:after="120" w:line="259" w:lineRule="auto"/>
        <w:rPr>
          <w:ins w:id="1470" w:author="Steffen Oppel" w:date="2025-01-21T10:18:00Z"/>
          <w:rFonts w:ascii="Times New Roman" w:hAnsi="Times New Roman"/>
        </w:rPr>
      </w:pPr>
      <w:r>
        <w:rPr>
          <w:rFonts w:ascii="Times New Roman" w:hAnsi="Times New Roman"/>
        </w:rPr>
        <w:t xml:space="preserve">Kubacka, J., Oppel, S., </w:t>
      </w:r>
      <w:proofErr w:type="spellStart"/>
      <w:r>
        <w:rPr>
          <w:rFonts w:ascii="Times New Roman" w:hAnsi="Times New Roman"/>
        </w:rPr>
        <w:t>Dyrcz</w:t>
      </w:r>
      <w:proofErr w:type="spellEnd"/>
      <w:r>
        <w:rPr>
          <w:rFonts w:ascii="Times New Roman" w:hAnsi="Times New Roman"/>
        </w:rPr>
        <w:t>, A., Lachmann, L., Barros Da Costa, J.P.D., Kail, U., Zdunek, W., 2014. Effect of mowing on productivity in the endangered Aquatic Warbler</w:t>
      </w:r>
      <w:r>
        <w:rPr>
          <w:rFonts w:ascii="Times New Roman" w:hAnsi="Times New Roman"/>
        </w:rPr>
        <w:br/>
      </w:r>
      <w:r>
        <w:rPr>
          <w:rFonts w:ascii="Times New Roman" w:hAnsi="Times New Roman"/>
          <w:i/>
        </w:rPr>
        <w:t xml:space="preserve">Acrocephalus </w:t>
      </w:r>
      <w:proofErr w:type="spellStart"/>
      <w:r>
        <w:rPr>
          <w:rFonts w:ascii="Times New Roman" w:hAnsi="Times New Roman"/>
          <w:i/>
        </w:rPr>
        <w:t>paludicola</w:t>
      </w:r>
      <w:proofErr w:type="spellEnd"/>
      <w:r>
        <w:rPr>
          <w:rFonts w:ascii="Times New Roman" w:hAnsi="Times New Roman"/>
        </w:rPr>
        <w:t xml:space="preserve">. Bird </w:t>
      </w:r>
      <w:proofErr w:type="spellStart"/>
      <w:r>
        <w:rPr>
          <w:rFonts w:ascii="Times New Roman" w:hAnsi="Times New Roman"/>
        </w:rPr>
        <w:t>Conserv</w:t>
      </w:r>
      <w:proofErr w:type="spellEnd"/>
      <w:r>
        <w:rPr>
          <w:rFonts w:ascii="Times New Roman" w:hAnsi="Times New Roman"/>
        </w:rPr>
        <w:t>. Int. 24, 45–58. doi:10.1017/</w:t>
      </w:r>
      <w:r>
        <w:rPr>
          <w:rFonts w:ascii="Times New Roman" w:hAnsi="Times New Roman"/>
        </w:rPr>
        <w:br/>
        <w:t>S0959270913000154.</w:t>
      </w:r>
    </w:p>
    <w:p w14:paraId="6D432819" w14:textId="1417F362" w:rsidR="005644D2" w:rsidRDefault="005644D2">
      <w:pPr>
        <w:spacing w:after="120" w:line="259" w:lineRule="auto"/>
        <w:rPr>
          <w:rFonts w:ascii="Times New Roman" w:hAnsi="Times New Roman"/>
        </w:rPr>
      </w:pPr>
      <w:ins w:id="1471" w:author="Steffen Oppel" w:date="2025-01-21T10:18:00Z">
        <w:r w:rsidRPr="005644D2">
          <w:rPr>
            <w:rFonts w:ascii="Times New Roman" w:hAnsi="Times New Roman"/>
          </w:rPr>
          <w:t xml:space="preserve">Kubacka, J., </w:t>
        </w:r>
        <w:proofErr w:type="spellStart"/>
        <w:r w:rsidRPr="005644D2">
          <w:rPr>
            <w:rFonts w:ascii="Times New Roman" w:hAnsi="Times New Roman"/>
          </w:rPr>
          <w:t>Dubiec</w:t>
        </w:r>
        <w:proofErr w:type="spellEnd"/>
        <w:r w:rsidRPr="005644D2">
          <w:rPr>
            <w:rFonts w:ascii="Times New Roman" w:hAnsi="Times New Roman"/>
          </w:rPr>
          <w:t xml:space="preserve">, A., Korb, J., Salewski, V., </w:t>
        </w:r>
        <w:proofErr w:type="spellStart"/>
        <w:r w:rsidRPr="005644D2">
          <w:rPr>
            <w:rFonts w:ascii="Times New Roman" w:hAnsi="Times New Roman"/>
          </w:rPr>
          <w:t>Dyrcz</w:t>
        </w:r>
        <w:proofErr w:type="spellEnd"/>
        <w:r w:rsidRPr="005644D2">
          <w:rPr>
            <w:rFonts w:ascii="Times New Roman" w:hAnsi="Times New Roman"/>
          </w:rPr>
          <w:t>, A., Foucher, J., Giessing, B., Leisler, B., Schulze-Hagen, K., Wink, M. and Panagiotopoulou, H. (2024), Low genetic diversity and high gene flow in the Aquatic Warbler (</w:t>
        </w:r>
        <w:r w:rsidRPr="005644D2">
          <w:rPr>
            <w:rFonts w:ascii="Times New Roman" w:hAnsi="Times New Roman"/>
            <w:i/>
            <w:iCs/>
          </w:rPr>
          <w:t xml:space="preserve">Acrocephalus </w:t>
        </w:r>
        <w:proofErr w:type="spellStart"/>
        <w:r w:rsidRPr="005644D2">
          <w:rPr>
            <w:rFonts w:ascii="Times New Roman" w:hAnsi="Times New Roman"/>
            <w:i/>
            <w:iCs/>
          </w:rPr>
          <w:t>paludicola</w:t>
        </w:r>
        <w:proofErr w:type="spellEnd"/>
        <w:r w:rsidRPr="005644D2">
          <w:rPr>
            <w:rFonts w:ascii="Times New Roman" w:hAnsi="Times New Roman"/>
          </w:rPr>
          <w:t>), a threatened marshland songbird with a fragmented breeding range. Ibis, 166: 232-251. </w:t>
        </w:r>
        <w:r w:rsidRPr="005644D2">
          <w:rPr>
            <w:rFonts w:ascii="Times New Roman" w:hAnsi="Times New Roman"/>
          </w:rPr>
          <w:fldChar w:fldCharType="begin"/>
        </w:r>
        <w:r w:rsidRPr="005644D2">
          <w:rPr>
            <w:rFonts w:ascii="Times New Roman" w:hAnsi="Times New Roman"/>
          </w:rPr>
          <w:instrText>HYPERLINK "https://doi.org/10.1111/ibi.13250"</w:instrText>
        </w:r>
        <w:r w:rsidRPr="005644D2">
          <w:rPr>
            <w:rFonts w:ascii="Times New Roman" w:hAnsi="Times New Roman"/>
          </w:rPr>
        </w:r>
        <w:r w:rsidRPr="005644D2">
          <w:rPr>
            <w:rFonts w:ascii="Times New Roman" w:hAnsi="Times New Roman"/>
          </w:rPr>
          <w:fldChar w:fldCharType="separate"/>
        </w:r>
        <w:r w:rsidRPr="005644D2">
          <w:rPr>
            <w:rStyle w:val="Hyperlink"/>
            <w:rFonts w:ascii="Times New Roman" w:hAnsi="Times New Roman"/>
          </w:rPr>
          <w:t>https://doi.org/10.1111/ibi.13250 </w:t>
        </w:r>
        <w:r w:rsidRPr="005644D2">
          <w:rPr>
            <w:rFonts w:ascii="Times New Roman" w:hAnsi="Times New Roman"/>
          </w:rPr>
          <w:fldChar w:fldCharType="end"/>
        </w:r>
      </w:ins>
    </w:p>
    <w:p w14:paraId="2D0DF441" w14:textId="77777777" w:rsidR="00EF7E99" w:rsidRPr="00CF3772" w:rsidDel="003967B2" w:rsidRDefault="00EF7E99">
      <w:pPr>
        <w:keepNext/>
        <w:keepLines/>
        <w:spacing w:after="120" w:line="264" w:lineRule="auto"/>
        <w:jc w:val="both"/>
        <w:rPr>
          <w:del w:id="1472" w:author="Susanne" w:date="2024-12-18T13:34:00Z"/>
          <w:rFonts w:ascii="Times New Roman" w:hAnsi="Times New Roman"/>
        </w:rPr>
      </w:pPr>
      <w:commentRangeStart w:id="1473"/>
      <w:del w:id="1474" w:author="Susanne" w:date="2024-12-18T13:34:00Z">
        <w:r w:rsidRPr="00CF3772" w:rsidDel="003967B2">
          <w:rPr>
            <w:rFonts w:ascii="Times New Roman" w:hAnsi="Times New Roman"/>
          </w:rPr>
          <w:delText>Lacy, R.C., Pollak, J.P., 2023. Vortex: A stochastic simulation of the extinction process. Version 10.6.0. Chicago Zoological Society, Brookfield, Illinois, USA.</w:delText>
        </w:r>
      </w:del>
    </w:p>
    <w:p w14:paraId="2D0DF442" w14:textId="77777777" w:rsidR="00EF7E99" w:rsidRPr="00CF3772" w:rsidDel="003967B2" w:rsidRDefault="00EF7E99">
      <w:pPr>
        <w:keepNext/>
        <w:keepLines/>
        <w:spacing w:after="120" w:line="264" w:lineRule="auto"/>
        <w:jc w:val="both"/>
        <w:rPr>
          <w:del w:id="1475" w:author="Susanne" w:date="2024-12-18T13:34:00Z"/>
          <w:rFonts w:ascii="Times New Roman" w:hAnsi="Times New Roman"/>
          <w:color w:val="000000"/>
        </w:rPr>
      </w:pPr>
      <w:del w:id="1476" w:author="Susanne" w:date="2024-12-18T13:34:00Z">
        <w:r w:rsidRPr="00CF3772" w:rsidDel="003967B2">
          <w:rPr>
            <w:rFonts w:ascii="Times New Roman" w:hAnsi="Times New Roman"/>
            <w:color w:val="000000"/>
          </w:rPr>
          <w:delText>Lacy, R.C., 2000. Considering Threats to the Viability of Small Populations Using Individual-Based Models. Ecol. Bull</w:delText>
        </w:r>
        <w:r w:rsidRPr="00CF3772" w:rsidDel="003967B2">
          <w:rPr>
            <w:rFonts w:ascii="Times New Roman" w:hAnsi="Times New Roman"/>
            <w:i/>
            <w:color w:val="000000"/>
          </w:rPr>
          <w:delText xml:space="preserve">. </w:delText>
        </w:r>
        <w:r w:rsidRPr="00CF3772" w:rsidDel="003967B2">
          <w:rPr>
            <w:rFonts w:ascii="Times New Roman" w:hAnsi="Times New Roman"/>
            <w:color w:val="000000"/>
          </w:rPr>
          <w:delText xml:space="preserve">48, 39–51. </w:delText>
        </w:r>
      </w:del>
    </w:p>
    <w:commentRangeEnd w:id="1473"/>
    <w:p w14:paraId="2D0DF443" w14:textId="77777777" w:rsidR="00EF7E99" w:rsidRDefault="00EF7E99">
      <w:pPr>
        <w:keepNext/>
        <w:keepLines/>
        <w:spacing w:after="120" w:line="264" w:lineRule="auto"/>
        <w:jc w:val="both"/>
        <w:rPr>
          <w:rFonts w:ascii="Times New Roman" w:hAnsi="Times New Roman"/>
          <w:color w:val="000000"/>
        </w:rPr>
      </w:pPr>
      <w:r>
        <w:rPr>
          <w:rStyle w:val="CommentReference"/>
        </w:rPr>
        <w:commentReference w:id="1473"/>
      </w:r>
      <w:r>
        <w:rPr>
          <w:rFonts w:ascii="Times New Roman" w:hAnsi="Times New Roman"/>
        </w:rPr>
        <w:t xml:space="preserve">Lees, A.C., Haskell, L., Allinson, T., </w:t>
      </w:r>
      <w:proofErr w:type="spellStart"/>
      <w:r>
        <w:rPr>
          <w:rFonts w:ascii="Times New Roman" w:hAnsi="Times New Roman"/>
        </w:rPr>
        <w:t>Bezeng</w:t>
      </w:r>
      <w:proofErr w:type="spellEnd"/>
      <w:r>
        <w:rPr>
          <w:rFonts w:ascii="Times New Roman" w:hAnsi="Times New Roman"/>
        </w:rPr>
        <w:t xml:space="preserve">, S.B., Burfield, I.J., </w:t>
      </w:r>
      <w:proofErr w:type="spellStart"/>
      <w:r>
        <w:rPr>
          <w:rFonts w:ascii="Times New Roman" w:hAnsi="Times New Roman"/>
        </w:rPr>
        <w:t>Renjifo</w:t>
      </w:r>
      <w:proofErr w:type="spellEnd"/>
      <w:r>
        <w:rPr>
          <w:rFonts w:ascii="Times New Roman" w:hAnsi="Times New Roman"/>
        </w:rPr>
        <w:t xml:space="preserve">, L.M., Rosenberg, K.V., Viswanathan, A., Butchart, S.H.M., 2022. State of the World’s Birds. Annu. Rev. Environ. </w:t>
      </w:r>
      <w:proofErr w:type="spellStart"/>
      <w:r>
        <w:rPr>
          <w:rFonts w:ascii="Times New Roman" w:hAnsi="Times New Roman"/>
        </w:rPr>
        <w:t>Resour</w:t>
      </w:r>
      <w:proofErr w:type="spellEnd"/>
      <w:r>
        <w:rPr>
          <w:rFonts w:ascii="Times New Roman" w:hAnsi="Times New Roman"/>
        </w:rPr>
        <w:t xml:space="preserve">. 47, 231–260. </w:t>
      </w:r>
      <w:r w:rsidRPr="00684894">
        <w:rPr>
          <w:rFonts w:ascii="Times New Roman" w:hAnsi="Times New Roman"/>
        </w:rPr>
        <w:t>https://doi.org/10.1146/annurev-environ-112420-014642.</w:t>
      </w:r>
    </w:p>
    <w:p w14:paraId="2D0DF444" w14:textId="77777777" w:rsidR="00EF7E99" w:rsidDel="003967B2" w:rsidRDefault="00EF7E99">
      <w:pPr>
        <w:spacing w:after="120" w:line="264" w:lineRule="auto"/>
        <w:rPr>
          <w:del w:id="1477" w:author="Susanne" w:date="2024-12-18T13:33:00Z"/>
          <w:rFonts w:ascii="Times New Roman" w:hAnsi="Times New Roman"/>
        </w:rPr>
      </w:pPr>
      <w:commentRangeStart w:id="1478"/>
      <w:del w:id="1479" w:author="Susanne" w:date="2024-12-18T13:33:00Z">
        <w:r w:rsidDel="003967B2">
          <w:rPr>
            <w:rFonts w:ascii="Times New Roman" w:hAnsi="Times New Roman"/>
          </w:rPr>
          <w:delText>McCarthy, M.A., Burgman, M.A., Ferson, S., 1995. Sensitivity analysis for models of population viability. Biol. Conserv. 73, 93–100.</w:delText>
        </w:r>
        <w:commentRangeEnd w:id="1478"/>
        <w:r w:rsidDel="003967B2">
          <w:rPr>
            <w:rStyle w:val="CommentReference"/>
          </w:rPr>
          <w:commentReference w:id="1478"/>
        </w:r>
      </w:del>
    </w:p>
    <w:p w14:paraId="2D0DF445" w14:textId="77777777" w:rsidR="00EF7E99" w:rsidRDefault="00EF7E99">
      <w:pPr>
        <w:spacing w:after="120" w:line="264" w:lineRule="auto"/>
        <w:rPr>
          <w:rFonts w:ascii="Times New Roman" w:hAnsi="Times New Roman"/>
        </w:rPr>
      </w:pPr>
      <w:proofErr w:type="spellStart"/>
      <w:r>
        <w:rPr>
          <w:rFonts w:ascii="Times New Roman" w:hAnsi="Times New Roman"/>
        </w:rPr>
        <w:t>Morkvėnas</w:t>
      </w:r>
      <w:proofErr w:type="spellEnd"/>
      <w:r>
        <w:rPr>
          <w:rFonts w:ascii="Times New Roman" w:hAnsi="Times New Roman"/>
        </w:rPr>
        <w:t xml:space="preserve">, Ž., Arbeiter, S., </w:t>
      </w:r>
      <w:proofErr w:type="spellStart"/>
      <w:r>
        <w:rPr>
          <w:rFonts w:ascii="Times New Roman" w:hAnsi="Times New Roman"/>
        </w:rPr>
        <w:t>Kozulin</w:t>
      </w:r>
      <w:proofErr w:type="spellEnd"/>
      <w:r>
        <w:rPr>
          <w:rFonts w:ascii="Times New Roman" w:hAnsi="Times New Roman"/>
        </w:rPr>
        <w:t xml:space="preserve">, A., </w:t>
      </w:r>
      <w:proofErr w:type="spellStart"/>
      <w:r>
        <w:rPr>
          <w:rFonts w:ascii="Times New Roman" w:hAnsi="Times New Roman"/>
        </w:rPr>
        <w:t>Riauba</w:t>
      </w:r>
      <w:proofErr w:type="spellEnd"/>
      <w:r>
        <w:rPr>
          <w:rFonts w:ascii="Times New Roman" w:hAnsi="Times New Roman"/>
        </w:rPr>
        <w:t xml:space="preserve">, G., </w:t>
      </w:r>
      <w:proofErr w:type="spellStart"/>
      <w:r>
        <w:rPr>
          <w:rFonts w:ascii="Times New Roman" w:hAnsi="Times New Roman"/>
        </w:rPr>
        <w:t>Zhurauliou</w:t>
      </w:r>
      <w:proofErr w:type="spellEnd"/>
      <w:r>
        <w:rPr>
          <w:rFonts w:ascii="Times New Roman" w:hAnsi="Times New Roman"/>
        </w:rPr>
        <w:t xml:space="preserve">, D., Yakovich, V., </w:t>
      </w:r>
      <w:proofErr w:type="spellStart"/>
      <w:r>
        <w:rPr>
          <w:rFonts w:ascii="Times New Roman" w:hAnsi="Times New Roman"/>
        </w:rPr>
        <w:t>Tanneberger</w:t>
      </w:r>
      <w:proofErr w:type="spellEnd"/>
      <w:r>
        <w:rPr>
          <w:rFonts w:ascii="Times New Roman" w:hAnsi="Times New Roman"/>
        </w:rPr>
        <w:t xml:space="preserve">, F. Successful translocation of a long-distance migrating passerine – new impetus for the conservation of the globally threatened Aquatic Warbler. Anim. </w:t>
      </w:r>
      <w:proofErr w:type="spellStart"/>
      <w:r>
        <w:rPr>
          <w:rFonts w:ascii="Times New Roman" w:hAnsi="Times New Roman"/>
        </w:rPr>
        <w:t>Conserv</w:t>
      </w:r>
      <w:proofErr w:type="spellEnd"/>
      <w:r>
        <w:rPr>
          <w:rFonts w:ascii="Times New Roman" w:hAnsi="Times New Roman"/>
        </w:rPr>
        <w:t xml:space="preserve">., </w:t>
      </w:r>
      <w:r>
        <w:rPr>
          <w:rFonts w:ascii="Times New Roman" w:hAnsi="Times New Roman"/>
          <w:i/>
          <w:shd w:val="clear" w:color="auto" w:fill="FFFF00"/>
        </w:rPr>
        <w:t>under review</w:t>
      </w:r>
      <w:r>
        <w:rPr>
          <w:rFonts w:ascii="Times New Roman" w:hAnsi="Times New Roman"/>
        </w:rPr>
        <w:t>.</w:t>
      </w:r>
    </w:p>
    <w:p w14:paraId="2D0DF446" w14:textId="77777777" w:rsidR="00EF7E99" w:rsidRDefault="00EF7E99">
      <w:pPr>
        <w:spacing w:after="120" w:line="259" w:lineRule="auto"/>
        <w:rPr>
          <w:rFonts w:ascii="Times New Roman" w:hAnsi="Times New Roman"/>
        </w:rPr>
      </w:pPr>
      <w:r>
        <w:rPr>
          <w:rFonts w:ascii="Times New Roman" w:hAnsi="Times New Roman"/>
        </w:rPr>
        <w:lastRenderedPageBreak/>
        <w:t xml:space="preserve">Munstermann, M.J., Heim, N.A., McCauley, D.J., Payne, J.L., Upham, N.S., Wang, S.C., Knope, M.L., 2021. A global ecological signal of extinction risk in terrestrial vertebrates. </w:t>
      </w:r>
      <w:proofErr w:type="spellStart"/>
      <w:r>
        <w:rPr>
          <w:rFonts w:ascii="Times New Roman" w:hAnsi="Times New Roman"/>
        </w:rPr>
        <w:t>Conserv</w:t>
      </w:r>
      <w:proofErr w:type="spellEnd"/>
      <w:r>
        <w:rPr>
          <w:rFonts w:ascii="Times New Roman" w:hAnsi="Times New Roman"/>
        </w:rPr>
        <w:t xml:space="preserve">. Biol. 36, e13852. </w:t>
      </w:r>
      <w:proofErr w:type="spellStart"/>
      <w:r>
        <w:rPr>
          <w:rFonts w:ascii="Times New Roman" w:hAnsi="Times New Roman"/>
        </w:rPr>
        <w:t>doi</w:t>
      </w:r>
      <w:proofErr w:type="spellEnd"/>
      <w:r>
        <w:rPr>
          <w:rFonts w:ascii="Times New Roman" w:hAnsi="Times New Roman"/>
        </w:rPr>
        <w:t>: 10.1111/cobi.13852.</w:t>
      </w:r>
    </w:p>
    <w:p w14:paraId="2D0DF447" w14:textId="77777777" w:rsidR="00EF7E99" w:rsidRDefault="00EF7E99">
      <w:pPr>
        <w:spacing w:after="120" w:line="259" w:lineRule="auto"/>
        <w:rPr>
          <w:rFonts w:ascii="Times New Roman" w:hAnsi="Times New Roman"/>
        </w:rPr>
      </w:pPr>
      <w:r>
        <w:rPr>
          <w:rFonts w:ascii="Times New Roman" w:hAnsi="Times New Roman"/>
        </w:rPr>
        <w:t>Ockendon, N., Johnston, A., Baillie, S.R., 2014. Rainfall on wintering grounds affects population change in many species of Afro-</w:t>
      </w:r>
      <w:proofErr w:type="spellStart"/>
      <w:r>
        <w:rPr>
          <w:rFonts w:ascii="Times New Roman" w:hAnsi="Times New Roman"/>
        </w:rPr>
        <w:t>Palaearctic</w:t>
      </w:r>
      <w:proofErr w:type="spellEnd"/>
      <w:r>
        <w:rPr>
          <w:rFonts w:ascii="Times New Roman" w:hAnsi="Times New Roman"/>
        </w:rPr>
        <w:t xml:space="preserve"> migrants. J. </w:t>
      </w:r>
      <w:proofErr w:type="spellStart"/>
      <w:r>
        <w:rPr>
          <w:rFonts w:ascii="Times New Roman" w:hAnsi="Times New Roman"/>
        </w:rPr>
        <w:t>Ornithol</w:t>
      </w:r>
      <w:proofErr w:type="spellEnd"/>
      <w:r>
        <w:rPr>
          <w:rFonts w:ascii="Times New Roman" w:hAnsi="Times New Roman"/>
        </w:rPr>
        <w:t>. 155, 905–917.</w:t>
      </w:r>
    </w:p>
    <w:p w14:paraId="2D0DF448" w14:textId="77777777" w:rsidR="00EF7E99" w:rsidRPr="00EF7E99" w:rsidDel="003967B2" w:rsidRDefault="00EF7E99" w:rsidP="002D7312">
      <w:pPr>
        <w:numPr>
          <w:ins w:id="1480" w:author="Susanne" w:date="2024-10-30T14:19:00Z"/>
        </w:numPr>
        <w:spacing w:after="120" w:line="259" w:lineRule="auto"/>
        <w:rPr>
          <w:del w:id="1481" w:author="Susanne" w:date="2024-12-18T13:33:00Z"/>
          <w:rFonts w:ascii="Times New Roman" w:hAnsi="Times New Roman"/>
          <w:rPrChange w:id="1482" w:author="Unknown">
            <w:rPr>
              <w:del w:id="1483" w:author="Susanne" w:date="2024-12-18T13:33:00Z"/>
              <w:rFonts w:ascii="Times New Roman" w:hAnsi="Times New Roman"/>
              <w:lang w:val="it-IT"/>
            </w:rPr>
          </w:rPrChange>
        </w:rPr>
      </w:pPr>
      <w:commentRangeStart w:id="1484"/>
      <w:del w:id="1485" w:author="Susanne" w:date="2024-12-18T13:33:00Z">
        <w:r w:rsidRPr="00CF3772" w:rsidDel="003967B2">
          <w:rPr>
            <w:rFonts w:ascii="Times New Roman" w:hAnsi="Times New Roman"/>
          </w:rPr>
          <w:delText>O'Grady, J.J., Brook, B.W., Reed, D.H., Ballou, J.D., Tonkyn, D.W., Frankham, R., 2006. Realistic levels of inbreeding depression strongly affect extinction risk in wild populations. Biol. Conserv. 133, 42–51.</w:delText>
        </w:r>
        <w:commentRangeEnd w:id="1484"/>
        <w:r w:rsidRPr="00CF3772" w:rsidDel="003967B2">
          <w:rPr>
            <w:rStyle w:val="CommentReference"/>
          </w:rPr>
          <w:commentReference w:id="1484"/>
        </w:r>
      </w:del>
    </w:p>
    <w:p w14:paraId="2D0DF449" w14:textId="77777777" w:rsidR="00EF7E99" w:rsidRPr="002D7312" w:rsidRDefault="00EF7E99" w:rsidP="002D7312">
      <w:pPr>
        <w:numPr>
          <w:ins w:id="1486" w:author="Susanne" w:date="2024-10-30T14:19:00Z"/>
        </w:numPr>
        <w:spacing w:after="120" w:line="259" w:lineRule="auto"/>
        <w:rPr>
          <w:ins w:id="1487" w:author="Susanne" w:date="2024-11-08T11:06:00Z"/>
          <w:rStyle w:val="color42wixui-rich-texttext"/>
          <w:rFonts w:ascii="Times New Roman" w:hAnsi="Times New Roman"/>
          <w:lang w:val="en-GB"/>
        </w:rPr>
      </w:pPr>
      <w:ins w:id="1488" w:author="Susanne" w:date="2024-11-08T11:05:00Z">
        <w:r w:rsidRPr="002D7312">
          <w:rPr>
            <w:rFonts w:ascii="Times New Roman" w:hAnsi="Times New Roman"/>
          </w:rPr>
          <w:t xml:space="preserve">Oppel, S., Dobrev, V., Arkumarev, V., Saravia-Mullin, V., </w:t>
        </w:r>
        <w:proofErr w:type="spellStart"/>
        <w:r w:rsidRPr="002D7312">
          <w:rPr>
            <w:rFonts w:ascii="Times New Roman" w:hAnsi="Times New Roman"/>
          </w:rPr>
          <w:t>Bashmili</w:t>
        </w:r>
        <w:proofErr w:type="spellEnd"/>
        <w:r w:rsidRPr="002D7312">
          <w:rPr>
            <w:rFonts w:ascii="Times New Roman" w:hAnsi="Times New Roman"/>
          </w:rPr>
          <w:t>, K., Bino, T.,</w:t>
        </w:r>
      </w:ins>
      <w:ins w:id="1489" w:author="Susanne" w:date="2024-11-08T11:06:00Z">
        <w:r w:rsidRPr="002D7312">
          <w:rPr>
            <w:rFonts w:ascii="Times New Roman" w:hAnsi="Times New Roman"/>
          </w:rPr>
          <w:t xml:space="preserve"> </w:t>
        </w:r>
      </w:ins>
      <w:ins w:id="1490" w:author="Susanne" w:date="2024-11-08T11:05:00Z">
        <w:r w:rsidRPr="002D7312">
          <w:rPr>
            <w:rFonts w:ascii="Times New Roman" w:hAnsi="Times New Roman"/>
          </w:rPr>
          <w:t>Bounas, A., Chardin, A., Dobrev, D., Duro, K., Kapsalis, E., Kret, E., Marchant, M.P.,</w:t>
        </w:r>
      </w:ins>
      <w:ins w:id="1491" w:author="Susanne" w:date="2024-11-08T11:06:00Z">
        <w:r>
          <w:rPr>
            <w:rFonts w:ascii="Times New Roman" w:hAnsi="Times New Roman"/>
          </w:rPr>
          <w:t xml:space="preserve"> </w:t>
        </w:r>
      </w:ins>
      <w:ins w:id="1492" w:author="Susanne" w:date="2024-11-08T11:05:00Z">
        <w:r w:rsidRPr="002D7312">
          <w:rPr>
            <w:rFonts w:ascii="Times New Roman" w:hAnsi="Times New Roman"/>
          </w:rPr>
          <w:t xml:space="preserve">Nakev, S., Petrovski, N., Papaioannou, H., </w:t>
        </w:r>
        <w:proofErr w:type="spellStart"/>
        <w:r w:rsidRPr="002D7312">
          <w:rPr>
            <w:rFonts w:ascii="Times New Roman" w:hAnsi="Times New Roman"/>
          </w:rPr>
          <w:t>Popgeorgiev</w:t>
        </w:r>
        <w:proofErr w:type="spellEnd"/>
        <w:r w:rsidRPr="002D7312">
          <w:rPr>
            <w:rFonts w:ascii="Times New Roman" w:hAnsi="Times New Roman"/>
          </w:rPr>
          <w:t xml:space="preserve">, G., </w:t>
        </w:r>
        <w:proofErr w:type="spellStart"/>
        <w:r w:rsidRPr="002D7312">
          <w:rPr>
            <w:rFonts w:ascii="Times New Roman" w:hAnsi="Times New Roman"/>
          </w:rPr>
          <w:t>Selgjekaj</w:t>
        </w:r>
        <w:proofErr w:type="spellEnd"/>
        <w:r w:rsidRPr="002D7312">
          <w:rPr>
            <w:rFonts w:ascii="Times New Roman" w:hAnsi="Times New Roman"/>
          </w:rPr>
          <w:t>, L., Skartsi, T.,</w:t>
        </w:r>
      </w:ins>
      <w:ins w:id="1493" w:author="Susanne" w:date="2024-11-08T11:06:00Z">
        <w:r>
          <w:rPr>
            <w:rFonts w:ascii="Times New Roman" w:hAnsi="Times New Roman"/>
          </w:rPr>
          <w:t xml:space="preserve"> </w:t>
        </w:r>
      </w:ins>
      <w:ins w:id="1494" w:author="Susanne" w:date="2024-11-08T11:05:00Z">
        <w:r w:rsidRPr="002D7312">
          <w:rPr>
            <w:rFonts w:ascii="Times New Roman" w:hAnsi="Times New Roman"/>
          </w:rPr>
          <w:t xml:space="preserve">Stamenov, A., </w:t>
        </w:r>
        <w:proofErr w:type="spellStart"/>
        <w:r w:rsidRPr="002D7312">
          <w:rPr>
            <w:rFonts w:ascii="Times New Roman" w:hAnsi="Times New Roman"/>
          </w:rPr>
          <w:t>Stoychev</w:t>
        </w:r>
        <w:proofErr w:type="spellEnd"/>
        <w:r w:rsidRPr="002D7312">
          <w:rPr>
            <w:rFonts w:ascii="Times New Roman" w:hAnsi="Times New Roman"/>
          </w:rPr>
          <w:t xml:space="preserve">, S., Topi, M., </w:t>
        </w:r>
        <w:proofErr w:type="spellStart"/>
        <w:r w:rsidRPr="002D7312">
          <w:rPr>
            <w:rFonts w:ascii="Times New Roman" w:hAnsi="Times New Roman"/>
          </w:rPr>
          <w:t>Vavylis</w:t>
        </w:r>
        <w:proofErr w:type="spellEnd"/>
        <w:r w:rsidRPr="002D7312">
          <w:rPr>
            <w:rFonts w:ascii="Times New Roman" w:hAnsi="Times New Roman"/>
          </w:rPr>
          <w:t xml:space="preserve">, D., Velevski, M., </w:t>
        </w:r>
        <w:proofErr w:type="spellStart"/>
        <w:r w:rsidRPr="002D7312">
          <w:rPr>
            <w:rFonts w:ascii="Times New Roman" w:hAnsi="Times New Roman"/>
          </w:rPr>
          <w:t>Vorpsi</w:t>
        </w:r>
        <w:proofErr w:type="spellEnd"/>
        <w:r w:rsidRPr="002D7312">
          <w:rPr>
            <w:rFonts w:ascii="Times New Roman" w:hAnsi="Times New Roman"/>
          </w:rPr>
          <w:t>, Z., Weston, J.,</w:t>
        </w:r>
      </w:ins>
      <w:ins w:id="1495" w:author="Susanne" w:date="2024-11-08T11:06:00Z">
        <w:r w:rsidRPr="002D7312">
          <w:rPr>
            <w:rFonts w:ascii="Times New Roman" w:hAnsi="Times New Roman"/>
          </w:rPr>
          <w:t xml:space="preserve"> </w:t>
        </w:r>
      </w:ins>
      <w:proofErr w:type="spellStart"/>
      <w:ins w:id="1496" w:author="Susanne" w:date="2024-11-08T11:05:00Z">
        <w:r w:rsidRPr="002D7312">
          <w:rPr>
            <w:rFonts w:ascii="Times New Roman" w:hAnsi="Times New Roman"/>
          </w:rPr>
          <w:t>Xeka</w:t>
        </w:r>
        <w:proofErr w:type="spellEnd"/>
        <w:r w:rsidRPr="002D7312">
          <w:rPr>
            <w:rFonts w:ascii="Times New Roman" w:hAnsi="Times New Roman"/>
          </w:rPr>
          <w:t xml:space="preserve">, E., </w:t>
        </w:r>
        <w:proofErr w:type="spellStart"/>
        <w:r w:rsidRPr="002D7312">
          <w:rPr>
            <w:rFonts w:ascii="Times New Roman" w:hAnsi="Times New Roman"/>
          </w:rPr>
          <w:t>Xherri</w:t>
        </w:r>
        <w:proofErr w:type="spellEnd"/>
        <w:r w:rsidRPr="002D7312">
          <w:rPr>
            <w:rFonts w:ascii="Times New Roman" w:hAnsi="Times New Roman"/>
          </w:rPr>
          <w:t xml:space="preserve">, X., Yordanov, E., Nikolov, </w:t>
        </w:r>
        <w:r>
          <w:rPr>
            <w:rFonts w:ascii="Times New Roman" w:hAnsi="Times New Roman"/>
          </w:rPr>
          <w:t>S.C., 202</w:t>
        </w:r>
      </w:ins>
      <w:ins w:id="1497" w:author="Susanne" w:date="2024-11-08T11:07:00Z">
        <w:r>
          <w:rPr>
            <w:rFonts w:ascii="Times New Roman" w:hAnsi="Times New Roman"/>
          </w:rPr>
          <w:t>4</w:t>
        </w:r>
      </w:ins>
      <w:ins w:id="1498" w:author="Susanne" w:date="2024-11-08T11:05:00Z">
        <w:r>
          <w:rPr>
            <w:rFonts w:ascii="Times New Roman" w:hAnsi="Times New Roman"/>
          </w:rPr>
          <w:t xml:space="preserve">. </w:t>
        </w:r>
        <w:r>
          <w:rPr>
            <w:rFonts w:ascii="Times New Roman" w:hAnsi="Times New Roman"/>
            <w:lang w:val="en-GB"/>
          </w:rPr>
          <w:t>Long-term conservation</w:t>
        </w:r>
      </w:ins>
      <w:ins w:id="1499" w:author="Susanne" w:date="2024-11-08T11:06:00Z">
        <w:r>
          <w:rPr>
            <w:rFonts w:ascii="Times New Roman" w:hAnsi="Times New Roman"/>
            <w:lang w:val="en-GB"/>
          </w:rPr>
          <w:t xml:space="preserve"> </w:t>
        </w:r>
      </w:ins>
      <w:ins w:id="1500" w:author="Susanne" w:date="2024-11-08T11:05:00Z">
        <w:r>
          <w:rPr>
            <w:rFonts w:ascii="Times New Roman" w:hAnsi="Times New Roman"/>
            <w:lang w:val="en-GB"/>
          </w:rPr>
          <w:t>efforts at flyway scale can halt the population decline in a globally endangered</w:t>
        </w:r>
      </w:ins>
      <w:ins w:id="1501" w:author="Susanne" w:date="2024-11-08T11:06:00Z">
        <w:r>
          <w:rPr>
            <w:rFonts w:ascii="Times New Roman" w:hAnsi="Times New Roman"/>
            <w:lang w:val="en-GB"/>
          </w:rPr>
          <w:t xml:space="preserve"> </w:t>
        </w:r>
      </w:ins>
      <w:ins w:id="1502" w:author="Susanne" w:date="2024-11-08T11:05:00Z">
        <w:r>
          <w:rPr>
            <w:rFonts w:ascii="Times New Roman" w:hAnsi="Times New Roman"/>
            <w:lang w:val="en-GB"/>
          </w:rPr>
          <w:t xml:space="preserve">migratory raptor. Anim. </w:t>
        </w:r>
        <w:proofErr w:type="spellStart"/>
        <w:r>
          <w:rPr>
            <w:rFonts w:ascii="Times New Roman" w:hAnsi="Times New Roman"/>
            <w:lang w:val="en-GB"/>
          </w:rPr>
          <w:t>Conserv</w:t>
        </w:r>
        <w:proofErr w:type="spellEnd"/>
        <w:r>
          <w:rPr>
            <w:rFonts w:ascii="Times New Roman" w:hAnsi="Times New Roman"/>
            <w:lang w:val="en-GB"/>
          </w:rPr>
          <w:t>.</w:t>
        </w:r>
      </w:ins>
      <w:ins w:id="1503" w:author="Susanne" w:date="2024-11-08T11:09:00Z">
        <w:r>
          <w:rPr>
            <w:rFonts w:ascii="Times New Roman" w:hAnsi="Times New Roman"/>
            <w:lang w:val="en-GB"/>
          </w:rPr>
          <w:t xml:space="preserve"> 27:</w:t>
        </w:r>
      </w:ins>
      <w:ins w:id="1504" w:author="Susanne" w:date="2024-11-08T11:05:00Z">
        <w:r>
          <w:rPr>
            <w:rFonts w:ascii="Times New Roman" w:hAnsi="Times New Roman"/>
            <w:lang w:val="en-GB"/>
          </w:rPr>
          <w:t xml:space="preserve"> </w:t>
        </w:r>
      </w:ins>
      <w:ins w:id="1505" w:author="Susanne" w:date="2024-11-08T11:10:00Z">
        <w:r>
          <w:rPr>
            <w:rStyle w:val="details-value"/>
            <w:rFonts w:ascii="Times New Roman" w:hAnsi="Times New Roman"/>
          </w:rPr>
          <w:t>374</w:t>
        </w:r>
      </w:ins>
      <w:ins w:id="1506" w:author="Susanne" w:date="2024-11-08T11:09:00Z">
        <w:r w:rsidRPr="00127497">
          <w:rPr>
            <w:rFonts w:ascii="Times New Roman" w:hAnsi="Times New Roman"/>
          </w:rPr>
          <w:t>–</w:t>
        </w:r>
      </w:ins>
      <w:ins w:id="1507" w:author="Susanne" w:date="2024-11-08T11:10:00Z">
        <w:r>
          <w:rPr>
            <w:rFonts w:ascii="Times New Roman" w:hAnsi="Times New Roman"/>
          </w:rPr>
          <w:t>385</w:t>
        </w:r>
      </w:ins>
      <w:ins w:id="1508" w:author="Susanne" w:date="2024-11-08T11:09:00Z">
        <w:r w:rsidRPr="002D7312">
          <w:rPr>
            <w:rStyle w:val="details-value"/>
            <w:rFonts w:ascii="Times New Roman" w:hAnsi="Times New Roman"/>
          </w:rPr>
          <w:t>.</w:t>
        </w:r>
        <w:r w:rsidRPr="00EF7E99">
          <w:rPr>
            <w:rStyle w:val="details-value"/>
            <w:lang w:val="en-GB"/>
            <w:rPrChange w:id="1509" w:author="Susanne" w:date="2024-11-08T14:52:00Z">
              <w:rPr>
                <w:rStyle w:val="details-value"/>
                <w:lang w:val="sv-SE"/>
              </w:rPr>
            </w:rPrChange>
          </w:rPr>
          <w:t xml:space="preserve"> </w:t>
        </w:r>
      </w:ins>
      <w:ins w:id="1510" w:author="Susanne" w:date="2024-11-08T11:05:00Z">
        <w:r w:rsidRPr="002D7312">
          <w:rPr>
            <w:rFonts w:ascii="Times New Roman" w:hAnsi="Times New Roman"/>
            <w:lang w:val="en-GB"/>
          </w:rPr>
          <w:t>https://doi.org/10.1111/acv.12917.</w:t>
        </w:r>
        <w:r w:rsidRPr="002D7312">
          <w:rPr>
            <w:rStyle w:val="color42wixui-rich-texttext"/>
            <w:rFonts w:ascii="Times New Roman" w:hAnsi="Times New Roman"/>
            <w:lang w:val="en-GB"/>
          </w:rPr>
          <w:t xml:space="preserve"> </w:t>
        </w:r>
      </w:ins>
    </w:p>
    <w:p w14:paraId="2D0DF44A" w14:textId="77777777" w:rsidR="00EF7E99" w:rsidRPr="00127497" w:rsidRDefault="00EF7E99" w:rsidP="002D7312">
      <w:pPr>
        <w:numPr>
          <w:ins w:id="1511" w:author="Susanne" w:date="2024-11-08T11:06:00Z"/>
        </w:numPr>
        <w:spacing w:after="120" w:line="264" w:lineRule="auto"/>
        <w:rPr>
          <w:ins w:id="1512" w:author="Susanne" w:date="2024-10-30T14:19:00Z"/>
          <w:rStyle w:val="color42wixui-rich-texttext"/>
          <w:rFonts w:ascii="Times New Roman" w:hAnsi="Times New Roman"/>
        </w:rPr>
      </w:pPr>
      <w:ins w:id="1513" w:author="Susanne" w:date="2024-10-30T14:19:00Z">
        <w:r w:rsidRPr="002D7312">
          <w:rPr>
            <w:rStyle w:val="color42wixui-rich-texttext"/>
            <w:rFonts w:ascii="Times New Roman" w:hAnsi="Times New Roman"/>
          </w:rPr>
          <w:t xml:space="preserve">Oppel, S., Saravia, V., Bounas, A., Arkumarev, V., Kret, E., Dobrev, V., Dobrev, D., </w:t>
        </w:r>
        <w:proofErr w:type="spellStart"/>
        <w:r w:rsidRPr="002D7312">
          <w:rPr>
            <w:rStyle w:val="color42wixui-rich-texttext"/>
            <w:rFonts w:ascii="Times New Roman" w:hAnsi="Times New Roman"/>
          </w:rPr>
          <w:t>Kordopatis</w:t>
        </w:r>
        <w:proofErr w:type="spellEnd"/>
        <w:r w:rsidRPr="002D7312">
          <w:rPr>
            <w:rStyle w:val="color42wixui-rich-texttext"/>
            <w:rFonts w:ascii="Times New Roman" w:hAnsi="Times New Roman"/>
          </w:rPr>
          <w:t>, P., Skartsi, T., Velevski, M.</w:t>
        </w:r>
        <w:r w:rsidRPr="00127497">
          <w:rPr>
            <w:rStyle w:val="color42wixui-rich-texttext"/>
            <w:rFonts w:ascii="Times New Roman" w:hAnsi="Times New Roman"/>
          </w:rPr>
          <w:t xml:space="preserve">, Petrovski, N., Bino, T., Topi, M., </w:t>
        </w:r>
        <w:proofErr w:type="spellStart"/>
        <w:r w:rsidRPr="00127497">
          <w:rPr>
            <w:rStyle w:val="color42wixui-rich-texttext"/>
            <w:rFonts w:ascii="Times New Roman" w:hAnsi="Times New Roman"/>
          </w:rPr>
          <w:t>Klisurov</w:t>
        </w:r>
        <w:proofErr w:type="spellEnd"/>
        <w:r w:rsidRPr="00127497">
          <w:rPr>
            <w:rStyle w:val="color42wixui-rich-texttext"/>
            <w:rFonts w:ascii="Times New Roman" w:hAnsi="Times New Roman"/>
          </w:rPr>
          <w:t xml:space="preserve">, I., </w:t>
        </w:r>
        <w:proofErr w:type="spellStart"/>
        <w:r w:rsidRPr="00127497">
          <w:rPr>
            <w:rStyle w:val="color42wixui-rich-texttext"/>
            <w:rFonts w:ascii="Times New Roman" w:hAnsi="Times New Roman"/>
          </w:rPr>
          <w:t>Stoychev</w:t>
        </w:r>
        <w:proofErr w:type="spellEnd"/>
        <w:r w:rsidRPr="00127497">
          <w:rPr>
            <w:rStyle w:val="color42wixui-rich-texttext"/>
            <w:rFonts w:ascii="Times New Roman" w:hAnsi="Times New Roman"/>
          </w:rPr>
          <w:t xml:space="preserve">, S., Nikolov, S., 2021. </w:t>
        </w:r>
        <w:r w:rsidRPr="00127497">
          <w:rPr>
            <w:rStyle w:val="wixui-rich-texttext"/>
            <w:rFonts w:ascii="Times New Roman" w:hAnsi="Times New Roman"/>
          </w:rPr>
          <w:t xml:space="preserve">Population reinforcement and demographic changes needed to </w:t>
        </w:r>
        <w:proofErr w:type="spellStart"/>
        <w:r w:rsidRPr="00127497">
          <w:rPr>
            <w:rStyle w:val="wixui-rich-texttext"/>
            <w:rFonts w:ascii="Times New Roman" w:hAnsi="Times New Roman"/>
          </w:rPr>
          <w:t>stabilise</w:t>
        </w:r>
        <w:proofErr w:type="spellEnd"/>
        <w:r w:rsidRPr="00127497">
          <w:rPr>
            <w:rStyle w:val="wixui-rich-texttext"/>
            <w:rFonts w:ascii="Times New Roman" w:hAnsi="Times New Roman"/>
          </w:rPr>
          <w:t xml:space="preserve"> the population of a migratory vulture</w:t>
        </w:r>
        <w:r w:rsidRPr="00127497">
          <w:rPr>
            <w:rStyle w:val="color42wixui-rich-texttext"/>
            <w:rFonts w:ascii="Times New Roman" w:hAnsi="Times New Roman"/>
          </w:rPr>
          <w:t>. J. Appl. Ecol. 58, 2711</w:t>
        </w:r>
        <w:r w:rsidRPr="00127497">
          <w:rPr>
            <w:rFonts w:ascii="Times New Roman" w:hAnsi="Times New Roman"/>
          </w:rPr>
          <w:t>–</w:t>
        </w:r>
        <w:r w:rsidRPr="00127497">
          <w:rPr>
            <w:rStyle w:val="color42wixui-rich-texttext"/>
            <w:rFonts w:ascii="Times New Roman" w:hAnsi="Times New Roman"/>
          </w:rPr>
          <w:t>2721.</w:t>
        </w:r>
      </w:ins>
    </w:p>
    <w:p w14:paraId="2D0DF44B" w14:textId="77777777" w:rsidR="00EF7E99" w:rsidRPr="00560D57" w:rsidRDefault="00EF7E99" w:rsidP="00BC2B87">
      <w:pPr>
        <w:pStyle w:val="CommentText"/>
        <w:numPr>
          <w:ins w:id="1514" w:author="Susanne" w:date="2024-11-07T16:45:00Z"/>
        </w:numPr>
        <w:rPr>
          <w:ins w:id="1515" w:author="Susanne" w:date="2024-11-07T16:45:00Z"/>
          <w:rFonts w:ascii="Times New Roman" w:hAnsi="Times New Roman"/>
          <w:sz w:val="24"/>
          <w:szCs w:val="24"/>
          <w:lang w:val="en-GB"/>
        </w:rPr>
      </w:pPr>
      <w:ins w:id="1516" w:author="Susanne" w:date="2024-11-07T16:45:00Z">
        <w:r w:rsidRPr="00560D57">
          <w:rPr>
            <w:rFonts w:ascii="Times New Roman" w:hAnsi="Times New Roman"/>
            <w:sz w:val="24"/>
            <w:szCs w:val="24"/>
          </w:rPr>
          <w:t xml:space="preserve">Pain, D., Hughes, B., </w:t>
        </w:r>
        <w:proofErr w:type="spellStart"/>
        <w:r w:rsidRPr="00560D57">
          <w:rPr>
            <w:rFonts w:ascii="Times New Roman" w:hAnsi="Times New Roman"/>
            <w:sz w:val="24"/>
            <w:szCs w:val="24"/>
          </w:rPr>
          <w:t>Syroechkovskiy</w:t>
        </w:r>
        <w:proofErr w:type="spellEnd"/>
        <w:r w:rsidRPr="00560D57">
          <w:rPr>
            <w:rFonts w:ascii="Times New Roman" w:hAnsi="Times New Roman"/>
            <w:sz w:val="24"/>
            <w:szCs w:val="24"/>
          </w:rPr>
          <w:t xml:space="preserve">, E., </w:t>
        </w:r>
        <w:proofErr w:type="spellStart"/>
        <w:r w:rsidRPr="00560D57">
          <w:rPr>
            <w:rFonts w:ascii="Times New Roman" w:hAnsi="Times New Roman"/>
            <w:sz w:val="24"/>
            <w:szCs w:val="24"/>
          </w:rPr>
          <w:t>Zöckler</w:t>
        </w:r>
        <w:proofErr w:type="spellEnd"/>
        <w:r w:rsidRPr="00560D57">
          <w:rPr>
            <w:rFonts w:ascii="Times New Roman" w:hAnsi="Times New Roman"/>
            <w:sz w:val="24"/>
            <w:szCs w:val="24"/>
          </w:rPr>
          <w:t>, C., Chowdhury, S., Anderson, G.</w:t>
        </w:r>
      </w:ins>
      <w:ins w:id="1517" w:author="Susanne" w:date="2024-11-07T16:46:00Z">
        <w:r>
          <w:rPr>
            <w:rFonts w:ascii="Times New Roman" w:hAnsi="Times New Roman"/>
            <w:sz w:val="24"/>
            <w:szCs w:val="24"/>
          </w:rPr>
          <w:t>,</w:t>
        </w:r>
      </w:ins>
      <w:ins w:id="1518" w:author="Susanne" w:date="2024-11-07T16:45:00Z">
        <w:r w:rsidRPr="00560D57">
          <w:rPr>
            <w:rFonts w:ascii="Times New Roman" w:hAnsi="Times New Roman"/>
            <w:sz w:val="24"/>
            <w:szCs w:val="24"/>
          </w:rPr>
          <w:t xml:space="preserve"> Clark, N.</w:t>
        </w:r>
      </w:ins>
      <w:ins w:id="1519" w:author="Susanne" w:date="2024-11-07T16:46:00Z">
        <w:r>
          <w:rPr>
            <w:rFonts w:ascii="Times New Roman" w:hAnsi="Times New Roman"/>
            <w:sz w:val="24"/>
            <w:szCs w:val="24"/>
          </w:rPr>
          <w:t>,</w:t>
        </w:r>
      </w:ins>
      <w:ins w:id="1520" w:author="Susanne" w:date="2024-11-07T16:45:00Z">
        <w:r w:rsidRPr="00560D57">
          <w:rPr>
            <w:rFonts w:ascii="Times New Roman" w:hAnsi="Times New Roman"/>
            <w:sz w:val="24"/>
            <w:szCs w:val="24"/>
          </w:rPr>
          <w:t xml:space="preserve"> 2018</w:t>
        </w:r>
      </w:ins>
      <w:ins w:id="1521" w:author="Susanne" w:date="2024-11-07T16:46:00Z">
        <w:r>
          <w:rPr>
            <w:rFonts w:ascii="Times New Roman" w:hAnsi="Times New Roman"/>
            <w:sz w:val="24"/>
            <w:szCs w:val="24"/>
          </w:rPr>
          <w:t>.</w:t>
        </w:r>
      </w:ins>
      <w:ins w:id="1522" w:author="Susanne" w:date="2024-11-07T16:45:00Z">
        <w:r w:rsidRPr="00560D57">
          <w:rPr>
            <w:rFonts w:ascii="Times New Roman" w:hAnsi="Times New Roman"/>
            <w:sz w:val="24"/>
            <w:szCs w:val="24"/>
          </w:rPr>
          <w:t xml:space="preserve"> Saving the Spoon-billed Sandpiper: a conservation update. </w:t>
        </w:r>
        <w:r w:rsidRPr="00560D57">
          <w:rPr>
            <w:rFonts w:ascii="Times New Roman" w:hAnsi="Times New Roman"/>
            <w:sz w:val="24"/>
            <w:szCs w:val="24"/>
            <w:lang w:val="en-GB"/>
          </w:rPr>
          <w:t>British Birds 111, 323</w:t>
        </w:r>
      </w:ins>
      <w:ins w:id="1523" w:author="Susanne" w:date="2024-11-08T11:13:00Z">
        <w:r w:rsidRPr="00127497">
          <w:rPr>
            <w:rFonts w:ascii="Times New Roman" w:hAnsi="Times New Roman"/>
          </w:rPr>
          <w:t>–</w:t>
        </w:r>
      </w:ins>
      <w:ins w:id="1524" w:author="Susanne" w:date="2024-11-07T16:45:00Z">
        <w:r w:rsidRPr="00560D57">
          <w:rPr>
            <w:rFonts w:ascii="Times New Roman" w:hAnsi="Times New Roman"/>
            <w:sz w:val="24"/>
            <w:szCs w:val="24"/>
            <w:lang w:val="en-GB"/>
          </w:rPr>
          <w:t>333.</w:t>
        </w:r>
      </w:ins>
    </w:p>
    <w:p w14:paraId="2D0DF44C" w14:textId="77777777" w:rsidR="00EF7E99" w:rsidRDefault="00EF7E99">
      <w:pPr>
        <w:spacing w:after="120" w:line="264" w:lineRule="auto"/>
        <w:rPr>
          <w:rFonts w:ascii="Times New Roman" w:hAnsi="Times New Roman"/>
        </w:rPr>
      </w:pPr>
      <w:r w:rsidRPr="006672D5">
        <w:rPr>
          <w:rFonts w:ascii="Times New Roman" w:hAnsi="Times New Roman"/>
          <w:lang w:val="en-GB"/>
        </w:rPr>
        <w:t xml:space="preserve">Peach, W.J., Baillie, S., Underhill, L., 1991. </w:t>
      </w:r>
      <w:r>
        <w:rPr>
          <w:rFonts w:ascii="Times New Roman" w:hAnsi="Times New Roman"/>
        </w:rPr>
        <w:t xml:space="preserve">Survival of Sedge Warblers </w:t>
      </w:r>
      <w:r>
        <w:rPr>
          <w:rFonts w:ascii="Times New Roman" w:hAnsi="Times New Roman"/>
          <w:i/>
        </w:rPr>
        <w:t xml:space="preserve">Acrocephalus </w:t>
      </w:r>
      <w:proofErr w:type="spellStart"/>
      <w:r>
        <w:rPr>
          <w:rFonts w:ascii="Times New Roman" w:hAnsi="Times New Roman"/>
          <w:i/>
        </w:rPr>
        <w:t>schoenobaenus</w:t>
      </w:r>
      <w:proofErr w:type="spellEnd"/>
      <w:r>
        <w:rPr>
          <w:rFonts w:ascii="Times New Roman" w:hAnsi="Times New Roman"/>
        </w:rPr>
        <w:t xml:space="preserve"> in relation to West African rainfall. Ibis 133, 300–305. </w:t>
      </w:r>
    </w:p>
    <w:p w14:paraId="2D0DF44D" w14:textId="7E537B4E" w:rsidR="00EF7E99" w:rsidRDefault="00EF7E99">
      <w:pPr>
        <w:spacing w:after="120" w:line="259" w:lineRule="auto"/>
        <w:rPr>
          <w:ins w:id="1525" w:author="Steffen Oppel" w:date="2025-01-21T10:23:00Z"/>
          <w:rFonts w:ascii="Times New Roman" w:hAnsi="Times New Roman"/>
        </w:rPr>
      </w:pPr>
      <w:r>
        <w:rPr>
          <w:rFonts w:ascii="Times New Roman" w:hAnsi="Times New Roman"/>
        </w:rPr>
        <w:t xml:space="preserve">R Core Team, 2024. R: A language and environment for statistical computing. R Foundation for Statistical Computing. Vienna, Austria. </w:t>
      </w:r>
      <w:ins w:id="1526" w:author="Steffen Oppel" w:date="2025-01-21T10:23:00Z">
        <w:r w:rsidR="000035DC">
          <w:rPr>
            <w:rFonts w:ascii="Times New Roman" w:hAnsi="Times New Roman"/>
          </w:rPr>
          <w:fldChar w:fldCharType="begin"/>
        </w:r>
        <w:r w:rsidR="000035DC">
          <w:rPr>
            <w:rFonts w:ascii="Times New Roman" w:hAnsi="Times New Roman"/>
          </w:rPr>
          <w:instrText>HYPERLINK "</w:instrText>
        </w:r>
      </w:ins>
      <w:r w:rsidR="000035DC" w:rsidRPr="00684894">
        <w:rPr>
          <w:rFonts w:ascii="Times New Roman" w:hAnsi="Times New Roman"/>
        </w:rPr>
        <w:instrText>https://www.R-project.org</w:instrText>
      </w:r>
      <w:ins w:id="1527" w:author="Steffen Oppel" w:date="2025-01-21T10:23:00Z">
        <w:r w:rsidR="000035DC">
          <w:rPr>
            <w:rFonts w:ascii="Times New Roman" w:hAnsi="Times New Roman"/>
          </w:rPr>
          <w:instrText>"</w:instrText>
        </w:r>
        <w:r w:rsidR="000035DC">
          <w:rPr>
            <w:rFonts w:ascii="Times New Roman" w:hAnsi="Times New Roman"/>
          </w:rPr>
        </w:r>
        <w:r w:rsidR="000035DC">
          <w:rPr>
            <w:rFonts w:ascii="Times New Roman" w:hAnsi="Times New Roman"/>
          </w:rPr>
          <w:fldChar w:fldCharType="separate"/>
        </w:r>
      </w:ins>
      <w:r w:rsidR="000035DC" w:rsidRPr="002A4F29">
        <w:rPr>
          <w:rStyle w:val="Hyperlink"/>
          <w:rFonts w:ascii="Times New Roman" w:hAnsi="Times New Roman"/>
        </w:rPr>
        <w:t>https://www.R-project.org</w:t>
      </w:r>
      <w:ins w:id="1528" w:author="Steffen Oppel" w:date="2025-01-21T10:23:00Z">
        <w:r w:rsidR="000035DC">
          <w:rPr>
            <w:rFonts w:ascii="Times New Roman" w:hAnsi="Times New Roman"/>
          </w:rPr>
          <w:fldChar w:fldCharType="end"/>
        </w:r>
      </w:ins>
      <w:r w:rsidRPr="00684894">
        <w:rPr>
          <w:rFonts w:ascii="Times New Roman" w:hAnsi="Times New Roman"/>
        </w:rPr>
        <w:t>.</w:t>
      </w:r>
    </w:p>
    <w:p w14:paraId="2E9E5640" w14:textId="24D7A85E" w:rsidR="000035DC" w:rsidRPr="00684894" w:rsidRDefault="000035DC">
      <w:pPr>
        <w:spacing w:after="120" w:line="259" w:lineRule="auto"/>
        <w:rPr>
          <w:rFonts w:ascii="Times New Roman" w:hAnsi="Times New Roman"/>
        </w:rPr>
      </w:pPr>
      <w:ins w:id="1529" w:author="Steffen Oppel" w:date="2025-01-21T10:23:00Z">
        <w:r w:rsidRPr="000035DC">
          <w:rPr>
            <w:rFonts w:ascii="Times New Roman" w:hAnsi="Times New Roman"/>
          </w:rPr>
          <w:t xml:space="preserve">Sæther, B.-E., Engen, S., Lande, R., Møller, A.P., Bensch, S., Hasselquist, D., Beier, J. &amp; Leisler, B. (2004) Time to extinction in relation to mating system and type of density regulation in populations with two sexes. </w:t>
        </w:r>
        <w:r w:rsidRPr="000035DC">
          <w:rPr>
            <w:rFonts w:ascii="Times New Roman" w:hAnsi="Times New Roman"/>
            <w:i/>
            <w:iCs/>
          </w:rPr>
          <w:t>Journal of Animal Ecology</w:t>
        </w:r>
        <w:r w:rsidRPr="000035DC">
          <w:rPr>
            <w:rFonts w:ascii="Times New Roman" w:hAnsi="Times New Roman"/>
            <w:b/>
            <w:bCs/>
          </w:rPr>
          <w:t>,</w:t>
        </w:r>
        <w:r w:rsidRPr="000035DC">
          <w:rPr>
            <w:rFonts w:ascii="Times New Roman" w:hAnsi="Times New Roman"/>
          </w:rPr>
          <w:t xml:space="preserve"> 925-934.</w:t>
        </w:r>
      </w:ins>
    </w:p>
    <w:p w14:paraId="2D0DF44E" w14:textId="77777777" w:rsidR="00EF7E99" w:rsidRPr="00C62E39" w:rsidRDefault="00EF7E99">
      <w:pPr>
        <w:spacing w:after="120" w:line="259" w:lineRule="auto"/>
        <w:rPr>
          <w:rFonts w:ascii="Times New Roman" w:hAnsi="Times New Roman"/>
          <w:lang w:val="de-CH"/>
          <w:rPrChange w:id="1530" w:author="Jaume Badia" w:date="2025-01-15T19:38:00Z">
            <w:rPr>
              <w:rFonts w:ascii="Times New Roman" w:hAnsi="Times New Roman"/>
            </w:rPr>
          </w:rPrChange>
        </w:rPr>
      </w:pPr>
      <w:r>
        <w:rPr>
          <w:rFonts w:ascii="Times New Roman" w:hAnsi="Times New Roman"/>
        </w:rPr>
        <w:t xml:space="preserve">Salewski, V., Flade, M., </w:t>
      </w:r>
      <w:proofErr w:type="spellStart"/>
      <w:r>
        <w:rPr>
          <w:rFonts w:ascii="Times New Roman" w:hAnsi="Times New Roman"/>
        </w:rPr>
        <w:t>Lisovski</w:t>
      </w:r>
      <w:proofErr w:type="spellEnd"/>
      <w:r>
        <w:rPr>
          <w:rFonts w:ascii="Times New Roman" w:hAnsi="Times New Roman"/>
        </w:rPr>
        <w:t xml:space="preserve">, S., </w:t>
      </w:r>
      <w:proofErr w:type="spellStart"/>
      <w:r>
        <w:rPr>
          <w:rFonts w:ascii="Times New Roman" w:hAnsi="Times New Roman"/>
        </w:rPr>
        <w:t>Poluda</w:t>
      </w:r>
      <w:proofErr w:type="spellEnd"/>
      <w:r>
        <w:rPr>
          <w:rFonts w:ascii="Times New Roman" w:hAnsi="Times New Roman"/>
        </w:rPr>
        <w:t xml:space="preserve">, A., </w:t>
      </w:r>
      <w:proofErr w:type="spellStart"/>
      <w:r>
        <w:rPr>
          <w:rFonts w:ascii="Times New Roman" w:hAnsi="Times New Roman"/>
        </w:rPr>
        <w:t>Iliukha</w:t>
      </w:r>
      <w:proofErr w:type="spellEnd"/>
      <w:r>
        <w:rPr>
          <w:rFonts w:ascii="Times New Roman" w:hAnsi="Times New Roman"/>
        </w:rPr>
        <w:t xml:space="preserve">, O., Kiljan, G., </w:t>
      </w:r>
      <w:proofErr w:type="spellStart"/>
      <w:r>
        <w:rPr>
          <w:rFonts w:ascii="Times New Roman" w:hAnsi="Times New Roman"/>
        </w:rPr>
        <w:t>Malashevich</w:t>
      </w:r>
      <w:proofErr w:type="spellEnd"/>
      <w:r>
        <w:rPr>
          <w:rFonts w:ascii="Times New Roman" w:hAnsi="Times New Roman"/>
        </w:rPr>
        <w:t xml:space="preserve">, U., Hahn, S. 2019. Identifying migration routes and non-breeding staging sites of adult males of the globally threatened Aquatic Warbler </w:t>
      </w:r>
      <w:r>
        <w:rPr>
          <w:rFonts w:ascii="Times New Roman" w:hAnsi="Times New Roman"/>
          <w:i/>
        </w:rPr>
        <w:t xml:space="preserve">Acrocephalus </w:t>
      </w:r>
      <w:proofErr w:type="spellStart"/>
      <w:r>
        <w:rPr>
          <w:rFonts w:ascii="Times New Roman" w:hAnsi="Times New Roman"/>
          <w:i/>
        </w:rPr>
        <w:t>paludicola</w:t>
      </w:r>
      <w:proofErr w:type="spellEnd"/>
      <w:r>
        <w:rPr>
          <w:rFonts w:ascii="Times New Roman" w:hAnsi="Times New Roman"/>
        </w:rPr>
        <w:t xml:space="preserve">. </w:t>
      </w:r>
      <w:r w:rsidRPr="00C62E39">
        <w:rPr>
          <w:rFonts w:ascii="Times New Roman" w:hAnsi="Times New Roman"/>
          <w:lang w:val="de-CH"/>
          <w:rPrChange w:id="1531" w:author="Jaume Badia" w:date="2025-01-15T19:38:00Z">
            <w:rPr>
              <w:rFonts w:ascii="Times New Roman" w:hAnsi="Times New Roman"/>
            </w:rPr>
          </w:rPrChange>
        </w:rPr>
        <w:t xml:space="preserve">Bird </w:t>
      </w:r>
      <w:proofErr w:type="spellStart"/>
      <w:r w:rsidRPr="00C62E39">
        <w:rPr>
          <w:rFonts w:ascii="Times New Roman" w:hAnsi="Times New Roman"/>
          <w:lang w:val="de-CH"/>
          <w:rPrChange w:id="1532" w:author="Jaume Badia" w:date="2025-01-15T19:38:00Z">
            <w:rPr>
              <w:rFonts w:ascii="Times New Roman" w:hAnsi="Times New Roman"/>
            </w:rPr>
          </w:rPrChange>
        </w:rPr>
        <w:t>Conserv</w:t>
      </w:r>
      <w:proofErr w:type="spellEnd"/>
      <w:r w:rsidRPr="00C62E39">
        <w:rPr>
          <w:rFonts w:ascii="Times New Roman" w:hAnsi="Times New Roman"/>
          <w:lang w:val="de-CH"/>
          <w:rPrChange w:id="1533" w:author="Jaume Badia" w:date="2025-01-15T19:38:00Z">
            <w:rPr>
              <w:rFonts w:ascii="Times New Roman" w:hAnsi="Times New Roman"/>
            </w:rPr>
          </w:rPrChange>
        </w:rPr>
        <w:t xml:space="preserve">. Int. 29, 503–514. </w:t>
      </w:r>
      <w:proofErr w:type="spellStart"/>
      <w:r w:rsidRPr="00C62E39">
        <w:rPr>
          <w:rFonts w:ascii="Times New Roman" w:hAnsi="Times New Roman"/>
          <w:lang w:val="de-CH"/>
          <w:rPrChange w:id="1534" w:author="Jaume Badia" w:date="2025-01-15T19:38:00Z">
            <w:rPr>
              <w:rFonts w:ascii="Times New Roman" w:hAnsi="Times New Roman"/>
            </w:rPr>
          </w:rPrChange>
        </w:rPr>
        <w:t>doi</w:t>
      </w:r>
      <w:proofErr w:type="spellEnd"/>
      <w:r w:rsidRPr="00C62E39">
        <w:rPr>
          <w:rFonts w:ascii="Times New Roman" w:hAnsi="Times New Roman"/>
          <w:lang w:val="de-CH"/>
          <w:rPrChange w:id="1535" w:author="Jaume Badia" w:date="2025-01-15T19:38:00Z">
            <w:rPr>
              <w:rFonts w:ascii="Times New Roman" w:hAnsi="Times New Roman"/>
            </w:rPr>
          </w:rPrChange>
        </w:rPr>
        <w:t>: 10.1017/S0959270918000357.</w:t>
      </w:r>
    </w:p>
    <w:p w14:paraId="2D0DF44F" w14:textId="77777777" w:rsidR="00EF7E99" w:rsidRPr="00C62E39" w:rsidRDefault="00EF7E99">
      <w:pPr>
        <w:spacing w:after="120" w:line="264" w:lineRule="auto"/>
        <w:rPr>
          <w:rFonts w:ascii="Times New Roman" w:hAnsi="Times New Roman"/>
          <w:lang w:val="de-CH"/>
          <w:rPrChange w:id="1536" w:author="Jaume Badia" w:date="2025-01-15T19:38:00Z">
            <w:rPr>
              <w:rFonts w:ascii="Times New Roman" w:hAnsi="Times New Roman"/>
            </w:rPr>
          </w:rPrChange>
        </w:rPr>
      </w:pPr>
      <w:commentRangeStart w:id="1537"/>
      <w:r w:rsidRPr="00C62E39">
        <w:rPr>
          <w:rFonts w:ascii="Times New Roman" w:hAnsi="Times New Roman"/>
          <w:lang w:val="de-CH"/>
          <w:rPrChange w:id="1538" w:author="Jaume Badia" w:date="2025-01-15T19:38:00Z">
            <w:rPr>
              <w:rFonts w:ascii="Times New Roman" w:hAnsi="Times New Roman"/>
            </w:rPr>
          </w:rPrChange>
        </w:rPr>
        <w:t xml:space="preserve">Schaefer, H.M., Naef-Daenzer, B., </w:t>
      </w:r>
      <w:proofErr w:type="spellStart"/>
      <w:r w:rsidRPr="00C62E39">
        <w:rPr>
          <w:rFonts w:ascii="Times New Roman" w:hAnsi="Times New Roman"/>
          <w:lang w:val="de-CH"/>
          <w:rPrChange w:id="1539" w:author="Jaume Badia" w:date="2025-01-15T19:38:00Z">
            <w:rPr>
              <w:rFonts w:ascii="Times New Roman" w:hAnsi="Times New Roman"/>
            </w:rPr>
          </w:rPrChange>
        </w:rPr>
        <w:t>Leisler</w:t>
      </w:r>
      <w:proofErr w:type="spellEnd"/>
      <w:r w:rsidRPr="00C62E39">
        <w:rPr>
          <w:rFonts w:ascii="Times New Roman" w:hAnsi="Times New Roman"/>
          <w:lang w:val="de-CH"/>
          <w:rPrChange w:id="1540" w:author="Jaume Badia" w:date="2025-01-15T19:38:00Z">
            <w:rPr>
              <w:rFonts w:ascii="Times New Roman" w:hAnsi="Times New Roman"/>
            </w:rPr>
          </w:rPrChange>
        </w:rPr>
        <w:t xml:space="preserve">, B., Schmidt, V., Müller, J.K., Schulze-Hagen, K., 2000. </w:t>
      </w:r>
      <w:r>
        <w:rPr>
          <w:rFonts w:ascii="Times New Roman" w:hAnsi="Times New Roman"/>
        </w:rPr>
        <w:t xml:space="preserve">Spatial </w:t>
      </w:r>
      <w:proofErr w:type="spellStart"/>
      <w:r>
        <w:rPr>
          <w:rFonts w:ascii="Times New Roman" w:hAnsi="Times New Roman"/>
        </w:rPr>
        <w:t>behaviour</w:t>
      </w:r>
      <w:proofErr w:type="spellEnd"/>
      <w:r>
        <w:rPr>
          <w:rFonts w:ascii="Times New Roman" w:hAnsi="Times New Roman"/>
        </w:rPr>
        <w:t xml:space="preserve"> in the Aquatic Warbler (</w:t>
      </w:r>
      <w:r>
        <w:rPr>
          <w:rFonts w:ascii="Times New Roman" w:hAnsi="Times New Roman"/>
          <w:i/>
        </w:rPr>
        <w:t xml:space="preserve">Acrocephalus </w:t>
      </w:r>
      <w:proofErr w:type="spellStart"/>
      <w:r>
        <w:rPr>
          <w:rFonts w:ascii="Times New Roman" w:hAnsi="Times New Roman"/>
          <w:i/>
        </w:rPr>
        <w:t>paludicola</w:t>
      </w:r>
      <w:proofErr w:type="spellEnd"/>
      <w:r>
        <w:rPr>
          <w:rFonts w:ascii="Times New Roman" w:hAnsi="Times New Roman"/>
        </w:rPr>
        <w:t xml:space="preserve">) during mating and breeding. </w:t>
      </w:r>
      <w:r w:rsidRPr="00C62E39">
        <w:rPr>
          <w:rFonts w:ascii="Times New Roman" w:hAnsi="Times New Roman"/>
          <w:lang w:val="de-CH"/>
          <w:rPrChange w:id="1541" w:author="Jaume Badia" w:date="2025-01-15T19:38:00Z">
            <w:rPr>
              <w:rFonts w:ascii="Times New Roman" w:hAnsi="Times New Roman"/>
            </w:rPr>
          </w:rPrChange>
        </w:rPr>
        <w:t xml:space="preserve">J. </w:t>
      </w:r>
      <w:proofErr w:type="spellStart"/>
      <w:r w:rsidRPr="00C62E39">
        <w:rPr>
          <w:rFonts w:ascii="Times New Roman" w:hAnsi="Times New Roman"/>
          <w:lang w:val="de-CH"/>
          <w:rPrChange w:id="1542" w:author="Jaume Badia" w:date="2025-01-15T19:38:00Z">
            <w:rPr>
              <w:rFonts w:ascii="Times New Roman" w:hAnsi="Times New Roman"/>
            </w:rPr>
          </w:rPrChange>
        </w:rPr>
        <w:t>Ornithol</w:t>
      </w:r>
      <w:proofErr w:type="spellEnd"/>
      <w:r w:rsidRPr="00C62E39">
        <w:rPr>
          <w:rFonts w:ascii="Times New Roman" w:hAnsi="Times New Roman"/>
          <w:lang w:val="de-CH"/>
          <w:rPrChange w:id="1543" w:author="Jaume Badia" w:date="2025-01-15T19:38:00Z">
            <w:rPr>
              <w:rFonts w:ascii="Times New Roman" w:hAnsi="Times New Roman"/>
            </w:rPr>
          </w:rPrChange>
        </w:rPr>
        <w:t>. 141, 418–424.</w:t>
      </w:r>
      <w:commentRangeEnd w:id="1537"/>
      <w:r>
        <w:rPr>
          <w:rStyle w:val="CommentReference"/>
        </w:rPr>
        <w:commentReference w:id="1537"/>
      </w:r>
    </w:p>
    <w:p w14:paraId="2D0DF450" w14:textId="77777777" w:rsidR="00EF7E99" w:rsidRPr="009C37CE" w:rsidRDefault="00EF7E99">
      <w:pPr>
        <w:spacing w:after="120" w:line="259" w:lineRule="auto"/>
        <w:rPr>
          <w:rFonts w:ascii="Times New Roman" w:hAnsi="Times New Roman"/>
          <w:lang w:val="de-DE"/>
        </w:rPr>
      </w:pPr>
      <w:r w:rsidRPr="00C62E39">
        <w:rPr>
          <w:rFonts w:ascii="Times New Roman" w:hAnsi="Times New Roman"/>
          <w:lang w:val="de-CH"/>
          <w:rPrChange w:id="1544" w:author="Jaume Badia" w:date="2025-01-15T19:38:00Z">
            <w:rPr>
              <w:rFonts w:ascii="Times New Roman" w:hAnsi="Times New Roman"/>
            </w:rPr>
          </w:rPrChange>
        </w:rPr>
        <w:t xml:space="preserve">Schaub, M., Zink, R., Beissmann, H., Sarrazin, F., </w:t>
      </w:r>
      <w:proofErr w:type="spellStart"/>
      <w:r w:rsidRPr="00C62E39">
        <w:rPr>
          <w:rFonts w:ascii="Times New Roman" w:hAnsi="Times New Roman"/>
          <w:lang w:val="de-CH"/>
          <w:rPrChange w:id="1545" w:author="Jaume Badia" w:date="2025-01-15T19:38:00Z">
            <w:rPr>
              <w:rFonts w:ascii="Times New Roman" w:hAnsi="Times New Roman"/>
            </w:rPr>
          </w:rPrChange>
        </w:rPr>
        <w:t>Arlettaz</w:t>
      </w:r>
      <w:proofErr w:type="spellEnd"/>
      <w:r w:rsidRPr="00C62E39">
        <w:rPr>
          <w:rFonts w:ascii="Times New Roman" w:hAnsi="Times New Roman"/>
          <w:lang w:val="de-CH"/>
          <w:rPrChange w:id="1546" w:author="Jaume Badia" w:date="2025-01-15T19:38:00Z">
            <w:rPr>
              <w:rFonts w:ascii="Times New Roman" w:hAnsi="Times New Roman"/>
            </w:rPr>
          </w:rPrChange>
        </w:rPr>
        <w:t xml:space="preserve">, R., 2009. </w:t>
      </w:r>
      <w:r>
        <w:rPr>
          <w:rFonts w:ascii="Times New Roman" w:hAnsi="Times New Roman"/>
        </w:rPr>
        <w:t xml:space="preserve">When to end releases in reintroduction programs: Demographic rates and population viability analysis of bearded vultures in the Alps. J. Appl. </w:t>
      </w:r>
      <w:proofErr w:type="spellStart"/>
      <w:r w:rsidRPr="009C37CE">
        <w:rPr>
          <w:rFonts w:ascii="Times New Roman" w:hAnsi="Times New Roman"/>
          <w:lang w:val="de-DE"/>
        </w:rPr>
        <w:t>Ecol</w:t>
      </w:r>
      <w:proofErr w:type="spellEnd"/>
      <w:r w:rsidRPr="009C37CE">
        <w:rPr>
          <w:rFonts w:ascii="Times New Roman" w:hAnsi="Times New Roman"/>
          <w:lang w:val="de-DE"/>
        </w:rPr>
        <w:t>. 46, 92</w:t>
      </w:r>
      <w:r>
        <w:rPr>
          <w:rFonts w:ascii="Times New Roman" w:hAnsi="Times New Roman"/>
          <w:lang w:val="de-DE"/>
        </w:rPr>
        <w:t>–</w:t>
      </w:r>
      <w:r w:rsidRPr="009C37CE">
        <w:rPr>
          <w:rFonts w:ascii="Times New Roman" w:hAnsi="Times New Roman"/>
          <w:lang w:val="de-DE"/>
        </w:rPr>
        <w:t>100.</w:t>
      </w:r>
    </w:p>
    <w:p w14:paraId="2D0DF451" w14:textId="77777777" w:rsidR="00EF7E99" w:rsidRDefault="00EF7E99">
      <w:pPr>
        <w:spacing w:after="120" w:line="259" w:lineRule="auto"/>
        <w:rPr>
          <w:rFonts w:ascii="Times New Roman" w:hAnsi="Times New Roman"/>
        </w:rPr>
      </w:pPr>
      <w:r w:rsidRPr="00302FC2">
        <w:rPr>
          <w:rFonts w:ascii="Times New Roman" w:hAnsi="Times New Roman"/>
          <w:lang w:val="de-CH"/>
        </w:rPr>
        <w:lastRenderedPageBreak/>
        <w:t xml:space="preserve">Schulze-Hagen, K., </w:t>
      </w:r>
      <w:proofErr w:type="spellStart"/>
      <w:r w:rsidRPr="00302FC2">
        <w:rPr>
          <w:rFonts w:ascii="Times New Roman" w:hAnsi="Times New Roman"/>
          <w:lang w:val="de-CH"/>
        </w:rPr>
        <w:t>Leisler</w:t>
      </w:r>
      <w:proofErr w:type="spellEnd"/>
      <w:r w:rsidRPr="00302FC2">
        <w:rPr>
          <w:rFonts w:ascii="Times New Roman" w:hAnsi="Times New Roman"/>
          <w:lang w:val="de-CH"/>
        </w:rPr>
        <w:t xml:space="preserve">, B., Schäfer, H.M., Schmidt, V., 1999. </w:t>
      </w:r>
      <w:r>
        <w:rPr>
          <w:rFonts w:ascii="Times New Roman" w:hAnsi="Times New Roman"/>
        </w:rPr>
        <w:t>The breeding system</w:t>
      </w:r>
      <w:r>
        <w:rPr>
          <w:rFonts w:ascii="Times New Roman" w:hAnsi="Times New Roman"/>
        </w:rPr>
        <w:br/>
        <w:t xml:space="preserve">of the Aquatic Warbler </w:t>
      </w:r>
      <w:r>
        <w:rPr>
          <w:rFonts w:ascii="Times New Roman" w:hAnsi="Times New Roman"/>
          <w:i/>
        </w:rPr>
        <w:t xml:space="preserve">Acrocephalus </w:t>
      </w:r>
      <w:proofErr w:type="spellStart"/>
      <w:r>
        <w:rPr>
          <w:rFonts w:ascii="Times New Roman" w:hAnsi="Times New Roman"/>
          <w:i/>
        </w:rPr>
        <w:t>paludicola</w:t>
      </w:r>
      <w:proofErr w:type="spellEnd"/>
      <w:r>
        <w:rPr>
          <w:rFonts w:ascii="Times New Roman" w:hAnsi="Times New Roman"/>
        </w:rPr>
        <w:t xml:space="preserve"> – a review of new results. </w:t>
      </w:r>
      <w:proofErr w:type="spellStart"/>
      <w:r>
        <w:rPr>
          <w:rFonts w:ascii="Times New Roman" w:hAnsi="Times New Roman"/>
        </w:rPr>
        <w:t>Vogelwelt</w:t>
      </w:r>
      <w:proofErr w:type="spellEnd"/>
      <w:r>
        <w:rPr>
          <w:rFonts w:ascii="Times New Roman" w:hAnsi="Times New Roman"/>
        </w:rPr>
        <w:br/>
        <w:t>120, 87–96.</w:t>
      </w:r>
    </w:p>
    <w:p w14:paraId="2D0DF452" w14:textId="77777777" w:rsidR="00EF7E99" w:rsidRDefault="00EF7E99">
      <w:pPr>
        <w:spacing w:after="120" w:line="264" w:lineRule="auto"/>
        <w:rPr>
          <w:rFonts w:ascii="Times New Roman" w:hAnsi="Times New Roman"/>
          <w:color w:val="000000"/>
        </w:rPr>
      </w:pPr>
      <w:proofErr w:type="spellStart"/>
      <w:r>
        <w:rPr>
          <w:rFonts w:ascii="Times New Roman" w:hAnsi="Times New Roman"/>
        </w:rPr>
        <w:t>Tanneberger</w:t>
      </w:r>
      <w:proofErr w:type="spellEnd"/>
      <w:r>
        <w:rPr>
          <w:rFonts w:ascii="Times New Roman" w:hAnsi="Times New Roman"/>
        </w:rPr>
        <w:t xml:space="preserve">, F., Kloskowski, J., Knöfler, V., </w:t>
      </w:r>
      <w:proofErr w:type="spellStart"/>
      <w:r>
        <w:rPr>
          <w:rFonts w:ascii="Times New Roman" w:hAnsi="Times New Roman"/>
        </w:rPr>
        <w:t>Kozulin</w:t>
      </w:r>
      <w:proofErr w:type="spellEnd"/>
      <w:r>
        <w:rPr>
          <w:rFonts w:ascii="Times New Roman" w:hAnsi="Times New Roman"/>
        </w:rPr>
        <w:t xml:space="preserve">, A., </w:t>
      </w:r>
      <w:proofErr w:type="spellStart"/>
      <w:r>
        <w:rPr>
          <w:rFonts w:ascii="Times New Roman" w:hAnsi="Times New Roman"/>
        </w:rPr>
        <w:t>Marczakiewicz</w:t>
      </w:r>
      <w:proofErr w:type="spellEnd"/>
      <w:r>
        <w:rPr>
          <w:rFonts w:ascii="Times New Roman" w:hAnsi="Times New Roman"/>
        </w:rPr>
        <w:t xml:space="preserve">, Piotr </w:t>
      </w:r>
      <w:proofErr w:type="spellStart"/>
      <w:r>
        <w:rPr>
          <w:rFonts w:ascii="Times New Roman" w:hAnsi="Times New Roman"/>
        </w:rPr>
        <w:t>Morkvėnas</w:t>
      </w:r>
      <w:proofErr w:type="spellEnd"/>
      <w:r>
        <w:rPr>
          <w:rFonts w:ascii="Times New Roman" w:hAnsi="Times New Roman"/>
        </w:rPr>
        <w:t xml:space="preserve">, Ž., </w:t>
      </w:r>
      <w:proofErr w:type="spellStart"/>
      <w:r>
        <w:rPr>
          <w:rFonts w:ascii="Times New Roman" w:hAnsi="Times New Roman"/>
        </w:rPr>
        <w:t>Poluda</w:t>
      </w:r>
      <w:proofErr w:type="spellEnd"/>
      <w:r>
        <w:rPr>
          <w:rFonts w:ascii="Times New Roman" w:hAnsi="Times New Roman"/>
        </w:rPr>
        <w:t xml:space="preserve">, A., </w:t>
      </w:r>
      <w:proofErr w:type="spellStart"/>
      <w:r>
        <w:rPr>
          <w:rFonts w:ascii="Times New Roman" w:hAnsi="Times New Roman"/>
        </w:rPr>
        <w:t>Végvįri</w:t>
      </w:r>
      <w:proofErr w:type="spellEnd"/>
      <w:r>
        <w:rPr>
          <w:rFonts w:ascii="Times New Roman" w:hAnsi="Times New Roman"/>
        </w:rPr>
        <w:t xml:space="preserve">, Z., </w:t>
      </w:r>
      <w:proofErr w:type="spellStart"/>
      <w:r>
        <w:rPr>
          <w:rFonts w:ascii="Times New Roman" w:hAnsi="Times New Roman"/>
        </w:rPr>
        <w:t>Vergeichik</w:t>
      </w:r>
      <w:proofErr w:type="spellEnd"/>
      <w:r>
        <w:rPr>
          <w:rFonts w:ascii="Times New Roman" w:hAnsi="Times New Roman"/>
        </w:rPr>
        <w:t>, L., Flade, M., 2018. Breeding habitat requirements. In:</w:t>
      </w:r>
      <w:r>
        <w:rPr>
          <w:rFonts w:ascii="Times New Roman" w:hAnsi="Times New Roman"/>
          <w:i/>
        </w:rPr>
        <w:t xml:space="preserve"> </w:t>
      </w:r>
      <w:proofErr w:type="spellStart"/>
      <w:r>
        <w:rPr>
          <w:rFonts w:ascii="Times New Roman" w:hAnsi="Times New Roman"/>
          <w:color w:val="000000"/>
        </w:rPr>
        <w:t>Tanneberger</w:t>
      </w:r>
      <w:proofErr w:type="spellEnd"/>
      <w:r>
        <w:rPr>
          <w:rFonts w:ascii="Times New Roman" w:hAnsi="Times New Roman"/>
          <w:color w:val="000000"/>
        </w:rPr>
        <w:t>, F., Kubacka, J. (eds), The Aquatic Warbler Conservation Handbook, Brandenburg State Office for Environment (</w:t>
      </w:r>
      <w:proofErr w:type="spellStart"/>
      <w:r>
        <w:rPr>
          <w:rFonts w:ascii="Times New Roman" w:hAnsi="Times New Roman"/>
          <w:color w:val="000000"/>
        </w:rPr>
        <w:t>LfU</w:t>
      </w:r>
      <w:proofErr w:type="spellEnd"/>
      <w:r>
        <w:rPr>
          <w:rFonts w:ascii="Times New Roman" w:hAnsi="Times New Roman"/>
          <w:color w:val="000000"/>
        </w:rPr>
        <w:t xml:space="preserve">), Potsdam, Germany, </w:t>
      </w:r>
      <w:r>
        <w:rPr>
          <w:rFonts w:ascii="Times New Roman" w:hAnsi="Times New Roman"/>
        </w:rPr>
        <w:t xml:space="preserve">pp. 34–45. </w:t>
      </w:r>
    </w:p>
    <w:p w14:paraId="2D0DF453" w14:textId="77777777" w:rsidR="00EF7E99" w:rsidRDefault="00EF7E99">
      <w:pPr>
        <w:spacing w:after="120" w:line="264" w:lineRule="auto"/>
        <w:rPr>
          <w:rFonts w:ascii="Times New Roman" w:hAnsi="Times New Roman"/>
          <w:color w:val="000000"/>
        </w:rPr>
      </w:pPr>
      <w:proofErr w:type="spellStart"/>
      <w:r>
        <w:rPr>
          <w:rFonts w:ascii="Times New Roman" w:hAnsi="Times New Roman"/>
        </w:rPr>
        <w:t>Tanneberger</w:t>
      </w:r>
      <w:proofErr w:type="spellEnd"/>
      <w:r>
        <w:rPr>
          <w:rFonts w:ascii="Times New Roman" w:hAnsi="Times New Roman"/>
        </w:rPr>
        <w:t>,</w:t>
      </w:r>
      <w:r>
        <w:rPr>
          <w:rFonts w:ascii="Times New Roman" w:hAnsi="Times New Roman"/>
          <w:vertAlign w:val="superscript"/>
        </w:rPr>
        <w:t xml:space="preserve"> </w:t>
      </w:r>
      <w:r>
        <w:rPr>
          <w:rFonts w:ascii="Times New Roman" w:hAnsi="Times New Roman"/>
        </w:rPr>
        <w:t xml:space="preserve">F., </w:t>
      </w:r>
      <w:proofErr w:type="spellStart"/>
      <w:r>
        <w:rPr>
          <w:rFonts w:ascii="Times New Roman" w:hAnsi="Times New Roman"/>
        </w:rPr>
        <w:t>Bellebaum</w:t>
      </w:r>
      <w:proofErr w:type="spellEnd"/>
      <w:r>
        <w:rPr>
          <w:rFonts w:ascii="Times New Roman" w:hAnsi="Times New Roman"/>
        </w:rPr>
        <w:t xml:space="preserve">, J., </w:t>
      </w:r>
      <w:proofErr w:type="spellStart"/>
      <w:r>
        <w:rPr>
          <w:rFonts w:ascii="Times New Roman" w:hAnsi="Times New Roman"/>
        </w:rPr>
        <w:t>Dylawerski</w:t>
      </w:r>
      <w:proofErr w:type="spellEnd"/>
      <w:r>
        <w:rPr>
          <w:rFonts w:ascii="Times New Roman" w:hAnsi="Times New Roman"/>
        </w:rPr>
        <w:t xml:space="preserve">, M., </w:t>
      </w:r>
      <w:proofErr w:type="spellStart"/>
      <w:r>
        <w:rPr>
          <w:rFonts w:ascii="Times New Roman" w:hAnsi="Times New Roman"/>
        </w:rPr>
        <w:t>Fartmann</w:t>
      </w:r>
      <w:proofErr w:type="spellEnd"/>
      <w:r>
        <w:rPr>
          <w:rFonts w:ascii="Times New Roman" w:hAnsi="Times New Roman"/>
        </w:rPr>
        <w:t xml:space="preserve">, T., </w:t>
      </w:r>
      <w:proofErr w:type="spellStart"/>
      <w:r>
        <w:rPr>
          <w:rFonts w:ascii="Times New Roman" w:hAnsi="Times New Roman"/>
        </w:rPr>
        <w:t>Jurzyk-Nordlöw</w:t>
      </w:r>
      <w:proofErr w:type="spellEnd"/>
      <w:r>
        <w:rPr>
          <w:rFonts w:ascii="Times New Roman" w:hAnsi="Times New Roman"/>
        </w:rPr>
        <w:t xml:space="preserve">, S., Koska, I., </w:t>
      </w:r>
      <w:proofErr w:type="spellStart"/>
      <w:r>
        <w:rPr>
          <w:rFonts w:ascii="Times New Roman" w:hAnsi="Times New Roman"/>
        </w:rPr>
        <w:t>Tegetmeyer</w:t>
      </w:r>
      <w:proofErr w:type="spellEnd"/>
      <w:r>
        <w:rPr>
          <w:rFonts w:ascii="Times New Roman" w:hAnsi="Times New Roman"/>
        </w:rPr>
        <w:t>, C., Wojciechowska, M., 2011. Habitats of the globally threatened Aquatic Warbler (</w:t>
      </w:r>
      <w:r>
        <w:rPr>
          <w:rFonts w:ascii="Times New Roman" w:hAnsi="Times New Roman"/>
          <w:i/>
        </w:rPr>
        <w:t xml:space="preserve">Acrocephalus </w:t>
      </w:r>
      <w:proofErr w:type="spellStart"/>
      <w:r>
        <w:rPr>
          <w:rFonts w:ascii="Times New Roman" w:hAnsi="Times New Roman"/>
          <w:i/>
        </w:rPr>
        <w:t>paludicola</w:t>
      </w:r>
      <w:proofErr w:type="spellEnd"/>
      <w:r>
        <w:rPr>
          <w:rFonts w:ascii="Times New Roman" w:hAnsi="Times New Roman"/>
        </w:rPr>
        <w:t xml:space="preserve">) in Pomerania – site conditions, flora, and vegetation characteristics. Plant Diversity and Evolution 129/3–4, 253–273. </w:t>
      </w:r>
    </w:p>
    <w:p w14:paraId="2D0DF454" w14:textId="77777777" w:rsidR="00EF7E99" w:rsidRDefault="00EF7E99">
      <w:pPr>
        <w:spacing w:after="120" w:line="259" w:lineRule="auto"/>
        <w:rPr>
          <w:rFonts w:ascii="Times New Roman" w:hAnsi="Times New Roman"/>
        </w:rPr>
      </w:pPr>
      <w:r>
        <w:rPr>
          <w:rFonts w:ascii="Times New Roman" w:hAnsi="Times New Roman"/>
        </w:rPr>
        <w:t xml:space="preserve">Vickery, J.A., Ewing, S.R., Smith, K.W., Pain, D.J., </w:t>
      </w:r>
      <w:proofErr w:type="spellStart"/>
      <w:r>
        <w:rPr>
          <w:rFonts w:ascii="Times New Roman" w:hAnsi="Times New Roman"/>
        </w:rPr>
        <w:t>Bairlein</w:t>
      </w:r>
      <w:proofErr w:type="spellEnd"/>
      <w:r>
        <w:rPr>
          <w:rFonts w:ascii="Times New Roman" w:hAnsi="Times New Roman"/>
        </w:rPr>
        <w:t xml:space="preserve">, F., </w:t>
      </w:r>
      <w:proofErr w:type="spellStart"/>
      <w:r>
        <w:rPr>
          <w:rFonts w:ascii="Times New Roman" w:hAnsi="Times New Roman"/>
        </w:rPr>
        <w:t>Škorpilová</w:t>
      </w:r>
      <w:proofErr w:type="spellEnd"/>
      <w:r>
        <w:rPr>
          <w:rFonts w:ascii="Times New Roman" w:hAnsi="Times New Roman"/>
        </w:rPr>
        <w:t>, J., Gregory, R.D., 2014. The decline of afro-</w:t>
      </w:r>
      <w:proofErr w:type="spellStart"/>
      <w:r>
        <w:rPr>
          <w:rFonts w:ascii="Times New Roman" w:hAnsi="Times New Roman"/>
        </w:rPr>
        <w:t>Palaearctic</w:t>
      </w:r>
      <w:proofErr w:type="spellEnd"/>
      <w:r>
        <w:rPr>
          <w:rFonts w:ascii="Times New Roman" w:hAnsi="Times New Roman"/>
        </w:rPr>
        <w:t xml:space="preserve"> migrants and an assessment of potential causes. Ibis 156, 1–22.</w:t>
      </w:r>
    </w:p>
    <w:p w14:paraId="2D0DF455" w14:textId="77777777" w:rsidR="00EF7E99" w:rsidRDefault="00EF7E99">
      <w:pPr>
        <w:spacing w:after="120" w:line="259" w:lineRule="auto"/>
        <w:rPr>
          <w:rFonts w:ascii="Times New Roman" w:hAnsi="Times New Roman"/>
        </w:rPr>
      </w:pPr>
      <w:proofErr w:type="spellStart"/>
      <w:r>
        <w:rPr>
          <w:rFonts w:ascii="Times New Roman" w:hAnsi="Times New Roman"/>
        </w:rPr>
        <w:t>Weatherhead</w:t>
      </w:r>
      <w:proofErr w:type="spellEnd"/>
      <w:r>
        <w:rPr>
          <w:rFonts w:ascii="Times New Roman" w:hAnsi="Times New Roman"/>
        </w:rPr>
        <w:t xml:space="preserve">, P.J., Forbes, M.R.L., 1994. Natal philopatry in passerine birds: genetic or ecological influence? </w:t>
      </w:r>
      <w:proofErr w:type="spellStart"/>
      <w:r>
        <w:rPr>
          <w:rFonts w:ascii="Times New Roman" w:hAnsi="Times New Roman"/>
        </w:rPr>
        <w:t>Behav</w:t>
      </w:r>
      <w:proofErr w:type="spellEnd"/>
      <w:r>
        <w:rPr>
          <w:rFonts w:ascii="Times New Roman" w:hAnsi="Times New Roman"/>
        </w:rPr>
        <w:t xml:space="preserve">. Ecol. 5, 426–433. </w:t>
      </w:r>
    </w:p>
    <w:p w14:paraId="2D0DF456" w14:textId="77777777" w:rsidR="00EF7E99" w:rsidRDefault="00EF7E99">
      <w:pPr>
        <w:spacing w:after="120" w:line="259" w:lineRule="auto"/>
        <w:rPr>
          <w:rFonts w:ascii="Times New Roman" w:hAnsi="Times New Roman"/>
        </w:rPr>
      </w:pPr>
      <w:r>
        <w:rPr>
          <w:rFonts w:ascii="Times New Roman" w:hAnsi="Times New Roman"/>
        </w:rPr>
        <w:t xml:space="preserve">Wickham, H., 2016. ggplot2: Elegant graphics for data analysis. New York: Springer-Verlag, retrieved from </w:t>
      </w:r>
      <w:r w:rsidRPr="00684894">
        <w:rPr>
          <w:rFonts w:ascii="Times New Roman" w:hAnsi="Times New Roman"/>
        </w:rPr>
        <w:t>https://ggplot2.tidyverse.org.</w:t>
      </w:r>
      <w:r>
        <w:rPr>
          <w:rFonts w:ascii="Times New Roman" w:hAnsi="Times New Roman"/>
        </w:rPr>
        <w:t xml:space="preserve"> </w:t>
      </w:r>
    </w:p>
    <w:p w14:paraId="2D0DF457" w14:textId="77777777" w:rsidR="00EF7E99" w:rsidRDefault="00EF7E99">
      <w:pPr>
        <w:spacing w:after="0" w:line="259" w:lineRule="auto"/>
        <w:rPr>
          <w:rFonts w:ascii="Times New Roman" w:hAnsi="Times New Roman"/>
          <w:color w:val="000000"/>
        </w:rPr>
      </w:pPr>
    </w:p>
    <w:p w14:paraId="2D0DF458" w14:textId="77777777" w:rsidR="00EF7E99" w:rsidRDefault="00EF7E99">
      <w:pPr>
        <w:spacing w:after="0" w:line="259" w:lineRule="auto"/>
        <w:rPr>
          <w:rFonts w:ascii="Times New Roman" w:hAnsi="Times New Roman"/>
          <w:color w:val="000000"/>
        </w:rPr>
      </w:pPr>
    </w:p>
    <w:p w14:paraId="2D0DF459" w14:textId="77777777" w:rsidR="00EF7E99" w:rsidRDefault="00EF7E99">
      <w:pPr>
        <w:spacing w:after="0" w:line="259" w:lineRule="auto"/>
        <w:rPr>
          <w:rFonts w:ascii="Times New Roman" w:hAnsi="Times New Roman"/>
          <w:color w:val="000000"/>
        </w:rPr>
      </w:pPr>
    </w:p>
    <w:p w14:paraId="2D0DF45A" w14:textId="77777777" w:rsidR="00EF7E99" w:rsidRDefault="00EF7E99">
      <w:pPr>
        <w:keepNext/>
        <w:keepLines/>
        <w:spacing w:after="0" w:line="264" w:lineRule="auto"/>
        <w:rPr>
          <w:rFonts w:ascii="Arial" w:hAnsi="Arial" w:cs="Arial"/>
          <w:sz w:val="18"/>
        </w:rPr>
      </w:pPr>
      <w:commentRangeStart w:id="1547"/>
      <w:commentRangeStart w:id="1548"/>
      <w:r>
        <w:rPr>
          <w:rFonts w:ascii="Arial" w:hAnsi="Arial" w:cs="Arial"/>
          <w:b/>
          <w:sz w:val="18"/>
        </w:rPr>
        <w:t>Table 1.</w:t>
      </w:r>
      <w:r>
        <w:rPr>
          <w:rFonts w:ascii="Arial" w:hAnsi="Arial" w:cs="Arial"/>
          <w:sz w:val="18"/>
        </w:rPr>
        <w:t xml:space="preserve"> Demographic parameters of the Aquatic Warbler included in the population viability analysis of the Pomeranian population conducted with VORTEX.</w:t>
      </w:r>
      <w:commentRangeEnd w:id="1547"/>
      <w:r>
        <w:rPr>
          <w:rStyle w:val="CommentReference"/>
        </w:rPr>
        <w:commentReference w:id="1547"/>
      </w:r>
      <w:commentRangeEnd w:id="1548"/>
      <w:r w:rsidR="00015BE2">
        <w:rPr>
          <w:rStyle w:val="CommentReference"/>
        </w:rPr>
        <w:commentReference w:id="1548"/>
      </w:r>
    </w:p>
    <w:tbl>
      <w:tblPr>
        <w:tblW w:w="9900" w:type="dxa"/>
        <w:tblInd w:w="108" w:type="dxa"/>
        <w:tblCellMar>
          <w:left w:w="10" w:type="dxa"/>
          <w:right w:w="10" w:type="dxa"/>
        </w:tblCellMar>
        <w:tblLook w:val="00A0" w:firstRow="1" w:lastRow="0" w:firstColumn="1" w:lastColumn="0" w:noHBand="0" w:noVBand="0"/>
      </w:tblPr>
      <w:tblGrid>
        <w:gridCol w:w="3240"/>
        <w:gridCol w:w="2340"/>
        <w:gridCol w:w="1620"/>
        <w:gridCol w:w="2700"/>
      </w:tblGrid>
      <w:tr w:rsidR="00EF7E99" w:rsidRPr="00EE35F3" w14:paraId="2D0DF45F"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0DF45B" w14:textId="77777777" w:rsidR="00EF7E99" w:rsidRPr="00EE35F3" w:rsidRDefault="00EF7E99" w:rsidP="00355EB9">
            <w:pPr>
              <w:keepNext/>
              <w:spacing w:after="0" w:line="240" w:lineRule="auto"/>
              <w:rPr>
                <w:sz w:val="20"/>
                <w:szCs w:val="20"/>
              </w:rPr>
            </w:pPr>
            <w:r w:rsidRPr="00EE35F3">
              <w:rPr>
                <w:rFonts w:ascii="Arial" w:hAnsi="Arial" w:cs="Arial"/>
                <w:b/>
                <w:sz w:val="20"/>
                <w:szCs w:val="20"/>
              </w:rPr>
              <w:t>Parameter</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0DF45C" w14:textId="77777777" w:rsidR="00EF7E99" w:rsidRPr="00EE35F3" w:rsidRDefault="00EF7E99" w:rsidP="00355EB9">
            <w:pPr>
              <w:keepNext/>
              <w:spacing w:after="0" w:line="240" w:lineRule="auto"/>
              <w:rPr>
                <w:sz w:val="20"/>
                <w:szCs w:val="20"/>
              </w:rPr>
            </w:pPr>
            <w:r w:rsidRPr="00EE35F3">
              <w:rPr>
                <w:rFonts w:ascii="Arial" w:hAnsi="Arial" w:cs="Arial"/>
                <w:b/>
                <w:sz w:val="20"/>
                <w:szCs w:val="20"/>
              </w:rPr>
              <w:t>Details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0DF45D" w14:textId="77777777" w:rsidR="00EF7E99" w:rsidRPr="00EE35F3" w:rsidRDefault="00EF7E99" w:rsidP="00355EB9">
            <w:pPr>
              <w:keepNext/>
              <w:spacing w:after="0" w:line="240" w:lineRule="auto"/>
              <w:jc w:val="center"/>
              <w:rPr>
                <w:sz w:val="20"/>
                <w:szCs w:val="20"/>
              </w:rPr>
            </w:pPr>
            <w:r w:rsidRPr="00EE35F3">
              <w:rPr>
                <w:rFonts w:ascii="Arial" w:hAnsi="Arial" w:cs="Arial"/>
                <w:b/>
                <w:sz w:val="20"/>
                <w:szCs w:val="20"/>
              </w:rPr>
              <w:t>Value</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0DF45E" w14:textId="77777777" w:rsidR="00EF7E99" w:rsidRPr="00EE35F3" w:rsidRDefault="00EF7E99" w:rsidP="00355EB9">
            <w:pPr>
              <w:keepNext/>
              <w:spacing w:after="0" w:line="240" w:lineRule="auto"/>
              <w:rPr>
                <w:sz w:val="20"/>
                <w:szCs w:val="20"/>
              </w:rPr>
            </w:pPr>
            <w:r w:rsidRPr="00EE35F3">
              <w:rPr>
                <w:rFonts w:ascii="Arial" w:hAnsi="Arial" w:cs="Arial"/>
                <w:b/>
                <w:sz w:val="20"/>
                <w:szCs w:val="20"/>
              </w:rPr>
              <w:t>Source</w:t>
            </w:r>
          </w:p>
        </w:tc>
      </w:tr>
      <w:tr w:rsidR="00EF7E99" w:rsidRPr="00EE35F3" w14:paraId="2D0DF464"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60" w14:textId="77777777" w:rsidR="00EF7E99" w:rsidRPr="00EE35F3" w:rsidRDefault="00EF7E99" w:rsidP="00355EB9">
            <w:pPr>
              <w:spacing w:after="0" w:line="240" w:lineRule="auto"/>
              <w:rPr>
                <w:sz w:val="20"/>
                <w:szCs w:val="20"/>
              </w:rPr>
            </w:pPr>
            <w:r w:rsidRPr="00EE35F3">
              <w:rPr>
                <w:rFonts w:ascii="Arial" w:hAnsi="Arial" w:cs="Arial"/>
                <w:sz w:val="20"/>
                <w:szCs w:val="20"/>
              </w:rPr>
              <w:t>Reproductive system</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61" w14:textId="77777777" w:rsidR="00EF7E99" w:rsidRPr="00EE35F3" w:rsidRDefault="00EF7E99" w:rsidP="00355EB9">
            <w:pPr>
              <w:spacing w:after="0" w:line="240" w:lineRule="auto"/>
              <w:rPr>
                <w:rFonts w:ascii="Calibri" w:hAnsi="Calibri" w:cs="Calibri"/>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62" w14:textId="77777777" w:rsidR="00EF7E99" w:rsidRPr="00EE35F3" w:rsidRDefault="00EF7E99" w:rsidP="00355EB9">
            <w:pPr>
              <w:spacing w:after="0" w:line="240" w:lineRule="auto"/>
              <w:jc w:val="center"/>
              <w:rPr>
                <w:sz w:val="20"/>
                <w:szCs w:val="20"/>
              </w:rPr>
            </w:pPr>
            <w:r w:rsidRPr="00EE35F3">
              <w:rPr>
                <w:rFonts w:ascii="Arial" w:hAnsi="Arial" w:cs="Arial"/>
                <w:sz w:val="20"/>
                <w:szCs w:val="20"/>
              </w:rPr>
              <w:t>polygynous</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0DF463" w14:textId="77777777" w:rsidR="00EF7E99" w:rsidRPr="00EE35F3" w:rsidRDefault="00EF7E99" w:rsidP="00355EB9">
            <w:pPr>
              <w:keepNext/>
              <w:spacing w:after="0" w:line="240" w:lineRule="auto"/>
              <w:rPr>
                <w:sz w:val="20"/>
                <w:szCs w:val="20"/>
              </w:rPr>
            </w:pPr>
            <w:r w:rsidRPr="00EE35F3">
              <w:rPr>
                <w:rFonts w:ascii="Arial" w:hAnsi="Arial" w:cs="Arial"/>
                <w:sz w:val="20"/>
                <w:szCs w:val="20"/>
              </w:rPr>
              <w:t>Schulze-Hagen et al. 1999</w:t>
            </w:r>
          </w:p>
        </w:tc>
      </w:tr>
      <w:tr w:rsidR="00EF7E99" w:rsidRPr="001208CA" w14:paraId="2D0DF469"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65" w14:textId="77777777" w:rsidR="00EF7E99" w:rsidRPr="00EE35F3" w:rsidRDefault="00EF7E99" w:rsidP="00355EB9">
            <w:pPr>
              <w:spacing w:after="0" w:line="240" w:lineRule="auto"/>
              <w:rPr>
                <w:sz w:val="20"/>
                <w:szCs w:val="20"/>
              </w:rPr>
            </w:pPr>
            <w:r w:rsidRPr="00EE35F3">
              <w:rPr>
                <w:rFonts w:ascii="Arial" w:hAnsi="Arial" w:cs="Arial"/>
                <w:sz w:val="20"/>
                <w:szCs w:val="20"/>
              </w:rPr>
              <w:t>Max. no broods per year</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66" w14:textId="77777777" w:rsidR="00EF7E99" w:rsidRPr="00EE35F3" w:rsidRDefault="00EF7E99" w:rsidP="00355EB9">
            <w:pPr>
              <w:spacing w:after="0" w:line="240" w:lineRule="auto"/>
              <w:rPr>
                <w:rFonts w:ascii="Calibri" w:hAnsi="Calibri" w:cs="Calibri"/>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67" w14:textId="77777777" w:rsidR="00EF7E99" w:rsidRPr="00EE35F3" w:rsidRDefault="00EF7E99" w:rsidP="00355EB9">
            <w:pPr>
              <w:spacing w:after="0" w:line="240" w:lineRule="auto"/>
              <w:jc w:val="center"/>
              <w:rPr>
                <w:sz w:val="20"/>
                <w:szCs w:val="20"/>
              </w:rPr>
            </w:pPr>
            <w:r w:rsidRPr="00EE35F3">
              <w:rPr>
                <w:rFonts w:ascii="Arial" w:hAnsi="Arial" w:cs="Arial"/>
                <w:sz w:val="20"/>
                <w:szCs w:val="20"/>
              </w:rPr>
              <w:t>2</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0DF468" w14:textId="77777777" w:rsidR="00EF7E99" w:rsidRPr="00C62E39" w:rsidRDefault="00EF7E99" w:rsidP="00355EB9">
            <w:pPr>
              <w:keepNext/>
              <w:spacing w:after="0" w:line="240" w:lineRule="auto"/>
              <w:rPr>
                <w:sz w:val="20"/>
                <w:szCs w:val="20"/>
                <w:lang w:val="de-CH"/>
                <w:rPrChange w:id="1549" w:author="Jaume Badia" w:date="2025-01-15T19:38:00Z">
                  <w:rPr>
                    <w:sz w:val="20"/>
                    <w:szCs w:val="20"/>
                  </w:rPr>
                </w:rPrChange>
              </w:rPr>
            </w:pPr>
            <w:proofErr w:type="spellStart"/>
            <w:r w:rsidRPr="00C62E39">
              <w:rPr>
                <w:rFonts w:ascii="Arial" w:hAnsi="Arial" w:cs="Arial"/>
                <w:sz w:val="20"/>
                <w:szCs w:val="20"/>
                <w:lang w:val="de-CH"/>
                <w:rPrChange w:id="1550" w:author="Jaume Badia" w:date="2025-01-15T19:38:00Z">
                  <w:rPr>
                    <w:rFonts w:ascii="Arial" w:hAnsi="Arial" w:cs="Arial"/>
                    <w:sz w:val="20"/>
                    <w:szCs w:val="20"/>
                  </w:rPr>
                </w:rPrChange>
              </w:rPr>
              <w:t>Dyrcz</w:t>
            </w:r>
            <w:proofErr w:type="spellEnd"/>
            <w:r w:rsidRPr="00C62E39">
              <w:rPr>
                <w:rFonts w:ascii="Arial" w:hAnsi="Arial" w:cs="Arial"/>
                <w:sz w:val="20"/>
                <w:szCs w:val="20"/>
                <w:lang w:val="de-CH"/>
                <w:rPrChange w:id="1551" w:author="Jaume Badia" w:date="2025-01-15T19:38:00Z">
                  <w:rPr>
                    <w:rFonts w:ascii="Arial" w:hAnsi="Arial" w:cs="Arial"/>
                    <w:sz w:val="20"/>
                    <w:szCs w:val="20"/>
                  </w:rPr>
                </w:rPrChange>
              </w:rPr>
              <w:t xml:space="preserve"> &amp; </w:t>
            </w:r>
            <w:proofErr w:type="spellStart"/>
            <w:r w:rsidRPr="00C62E39">
              <w:rPr>
                <w:rFonts w:ascii="Arial" w:hAnsi="Arial" w:cs="Arial"/>
                <w:sz w:val="20"/>
                <w:szCs w:val="20"/>
                <w:lang w:val="de-CH"/>
                <w:rPrChange w:id="1552" w:author="Jaume Badia" w:date="2025-01-15T19:38:00Z">
                  <w:rPr>
                    <w:rFonts w:ascii="Arial" w:hAnsi="Arial" w:cs="Arial"/>
                    <w:sz w:val="20"/>
                    <w:szCs w:val="20"/>
                  </w:rPr>
                </w:rPrChange>
              </w:rPr>
              <w:t>Zdunek</w:t>
            </w:r>
            <w:proofErr w:type="spellEnd"/>
            <w:r w:rsidRPr="00C62E39">
              <w:rPr>
                <w:rFonts w:ascii="Arial" w:hAnsi="Arial" w:cs="Arial"/>
                <w:sz w:val="20"/>
                <w:szCs w:val="20"/>
                <w:lang w:val="de-CH"/>
                <w:rPrChange w:id="1553" w:author="Jaume Badia" w:date="2025-01-15T19:38:00Z">
                  <w:rPr>
                    <w:rFonts w:ascii="Arial" w:hAnsi="Arial" w:cs="Arial"/>
                    <w:sz w:val="20"/>
                    <w:szCs w:val="20"/>
                  </w:rPr>
                </w:rPrChange>
              </w:rPr>
              <w:t xml:space="preserve"> 1993b, Schulze-Hagen et al. 1999</w:t>
            </w:r>
          </w:p>
        </w:tc>
      </w:tr>
      <w:tr w:rsidR="00EF7E99" w:rsidRPr="00EE35F3" w14:paraId="2D0DF46E"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6A" w14:textId="77777777" w:rsidR="00EF7E99" w:rsidRPr="00EE35F3" w:rsidRDefault="00EF7E99" w:rsidP="00355EB9">
            <w:pPr>
              <w:spacing w:after="0" w:line="240" w:lineRule="auto"/>
              <w:rPr>
                <w:sz w:val="20"/>
                <w:szCs w:val="20"/>
              </w:rPr>
            </w:pPr>
            <w:r w:rsidRPr="00EE35F3">
              <w:rPr>
                <w:rFonts w:ascii="Arial" w:hAnsi="Arial" w:cs="Arial"/>
                <w:sz w:val="20"/>
                <w:szCs w:val="20"/>
              </w:rPr>
              <w:t>Sex ratio at birth (% males)</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6B" w14:textId="77777777" w:rsidR="00EF7E99" w:rsidRPr="00EE35F3" w:rsidRDefault="00EF7E99" w:rsidP="00355EB9">
            <w:pPr>
              <w:spacing w:after="0" w:line="240" w:lineRule="auto"/>
              <w:rPr>
                <w:rFonts w:ascii="Calibri" w:hAnsi="Calibri" w:cs="Calibri"/>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6C" w14:textId="77777777" w:rsidR="00EF7E99" w:rsidRPr="00EE35F3" w:rsidRDefault="00EF7E99" w:rsidP="00355EB9">
            <w:pPr>
              <w:spacing w:after="0" w:line="240" w:lineRule="auto"/>
              <w:jc w:val="center"/>
              <w:rPr>
                <w:sz w:val="20"/>
                <w:szCs w:val="20"/>
              </w:rPr>
            </w:pPr>
            <w:r w:rsidRPr="00EE35F3">
              <w:rPr>
                <w:rFonts w:ascii="Arial" w:hAnsi="Arial" w:cs="Arial"/>
                <w:sz w:val="20"/>
                <w:szCs w:val="20"/>
              </w:rPr>
              <w:t>50</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0DF46D" w14:textId="77777777" w:rsidR="00EF7E99" w:rsidRPr="00EE35F3" w:rsidRDefault="00EF7E99" w:rsidP="00355EB9">
            <w:pPr>
              <w:keepNext/>
              <w:spacing w:after="0" w:line="240" w:lineRule="auto"/>
              <w:rPr>
                <w:sz w:val="20"/>
                <w:szCs w:val="20"/>
              </w:rPr>
            </w:pPr>
            <w:proofErr w:type="spellStart"/>
            <w:r w:rsidRPr="00EE35F3">
              <w:rPr>
                <w:rFonts w:ascii="Arial" w:hAnsi="Arial" w:cs="Arial"/>
                <w:sz w:val="20"/>
                <w:szCs w:val="20"/>
              </w:rPr>
              <w:t>Dyrcz</w:t>
            </w:r>
            <w:proofErr w:type="spellEnd"/>
            <w:r w:rsidRPr="00EE35F3">
              <w:rPr>
                <w:rFonts w:ascii="Arial" w:hAnsi="Arial" w:cs="Arial"/>
                <w:sz w:val="20"/>
                <w:szCs w:val="20"/>
              </w:rPr>
              <w:t xml:space="preserve"> et al. 2004</w:t>
            </w:r>
          </w:p>
        </w:tc>
      </w:tr>
      <w:tr w:rsidR="00EF7E99" w:rsidRPr="00EE35F3" w14:paraId="2D0DF473"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6F" w14:textId="77777777" w:rsidR="00EF7E99" w:rsidRPr="00EE35F3" w:rsidRDefault="00EF7E99" w:rsidP="00355EB9">
            <w:pPr>
              <w:spacing w:after="0" w:line="240" w:lineRule="auto"/>
              <w:rPr>
                <w:sz w:val="20"/>
                <w:szCs w:val="20"/>
              </w:rPr>
            </w:pPr>
            <w:r w:rsidRPr="00EE35F3">
              <w:rPr>
                <w:rFonts w:ascii="Arial" w:hAnsi="Arial" w:cs="Arial"/>
                <w:sz w:val="20"/>
                <w:szCs w:val="20"/>
              </w:rPr>
              <w:t>Proportion of males in breeding pool (%)</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70" w14:textId="77777777" w:rsidR="00EF7E99" w:rsidRPr="00EE35F3" w:rsidRDefault="00EF7E99" w:rsidP="00355EB9">
            <w:pPr>
              <w:spacing w:after="0" w:line="240" w:lineRule="auto"/>
              <w:rPr>
                <w:sz w:val="20"/>
                <w:szCs w:val="20"/>
              </w:rPr>
            </w:pPr>
            <w:r w:rsidRPr="00EE35F3">
              <w:rPr>
                <w:rFonts w:ascii="Arial" w:hAnsi="Arial" w:cs="Arial"/>
                <w:sz w:val="20"/>
                <w:szCs w:val="20"/>
              </w:rPr>
              <w:t>no pair bonds, no territories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71" w14:textId="77777777" w:rsidR="00EF7E99" w:rsidRPr="00EE35F3" w:rsidRDefault="00EF7E99" w:rsidP="00355EB9">
            <w:pPr>
              <w:spacing w:after="0" w:line="240" w:lineRule="auto"/>
              <w:jc w:val="center"/>
              <w:rPr>
                <w:sz w:val="20"/>
                <w:szCs w:val="20"/>
              </w:rPr>
            </w:pPr>
            <w:r w:rsidRPr="00EE35F3">
              <w:rPr>
                <w:rFonts w:ascii="Arial" w:hAnsi="Arial" w:cs="Arial"/>
                <w:sz w:val="20"/>
                <w:szCs w:val="20"/>
              </w:rPr>
              <w:t>100</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72" w14:textId="77777777" w:rsidR="00EF7E99" w:rsidRPr="00EE35F3" w:rsidRDefault="00EF7E99" w:rsidP="00355EB9">
            <w:pPr>
              <w:spacing w:after="0" w:line="240" w:lineRule="auto"/>
              <w:rPr>
                <w:sz w:val="20"/>
                <w:szCs w:val="20"/>
              </w:rPr>
            </w:pPr>
            <w:r w:rsidRPr="00EE35F3">
              <w:rPr>
                <w:rFonts w:ascii="Arial" w:hAnsi="Arial" w:cs="Arial"/>
                <w:sz w:val="20"/>
                <w:szCs w:val="20"/>
              </w:rPr>
              <w:t>Schulze-Hagen et al. 1999</w:t>
            </w:r>
          </w:p>
        </w:tc>
      </w:tr>
      <w:tr w:rsidR="00EF7E99" w:rsidRPr="00EE35F3" w14:paraId="2D0DF478"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74" w14:textId="77777777" w:rsidR="00EF7E99" w:rsidRPr="00EE35F3" w:rsidRDefault="00EF7E99" w:rsidP="00355EB9">
            <w:pPr>
              <w:spacing w:after="0" w:line="240" w:lineRule="auto"/>
              <w:rPr>
                <w:sz w:val="20"/>
                <w:szCs w:val="20"/>
              </w:rPr>
            </w:pPr>
            <w:r w:rsidRPr="00EE35F3">
              <w:rPr>
                <w:rFonts w:ascii="Arial" w:hAnsi="Arial" w:cs="Arial"/>
                <w:sz w:val="20"/>
                <w:szCs w:val="20"/>
              </w:rPr>
              <w:t>Proportion of females breeding (%)</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75" w14:textId="77777777" w:rsidR="00EF7E99" w:rsidRPr="00EE35F3" w:rsidRDefault="00EF7E99" w:rsidP="00355EB9">
            <w:pPr>
              <w:spacing w:after="0" w:line="240" w:lineRule="auto"/>
              <w:rPr>
                <w:sz w:val="20"/>
                <w:szCs w:val="20"/>
              </w:rPr>
            </w:pPr>
            <w:r w:rsidRPr="00EE35F3">
              <w:rPr>
                <w:rFonts w:ascii="Arial" w:hAnsi="Arial" w:cs="Arial"/>
                <w:sz w:val="20"/>
                <w:szCs w:val="20"/>
              </w:rPr>
              <w:t>females breed every year</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76" w14:textId="77777777" w:rsidR="00EF7E99" w:rsidRPr="00EE35F3" w:rsidRDefault="00EF7E99" w:rsidP="00355EB9">
            <w:pPr>
              <w:spacing w:after="0" w:line="240" w:lineRule="auto"/>
              <w:jc w:val="center"/>
              <w:rPr>
                <w:sz w:val="20"/>
                <w:szCs w:val="20"/>
              </w:rPr>
            </w:pPr>
            <w:r w:rsidRPr="00EE35F3">
              <w:rPr>
                <w:rFonts w:ascii="Arial" w:hAnsi="Arial" w:cs="Arial"/>
                <w:sz w:val="20"/>
                <w:szCs w:val="20"/>
              </w:rPr>
              <w:t>100</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77" w14:textId="77777777" w:rsidR="00EF7E99" w:rsidRPr="00EE35F3" w:rsidRDefault="00EF7E99" w:rsidP="00355EB9">
            <w:pPr>
              <w:spacing w:after="0" w:line="240" w:lineRule="auto"/>
              <w:rPr>
                <w:sz w:val="20"/>
                <w:szCs w:val="20"/>
              </w:rPr>
            </w:pPr>
            <w:r w:rsidRPr="00EE35F3">
              <w:rPr>
                <w:rFonts w:ascii="Arial" w:hAnsi="Arial" w:cs="Arial"/>
                <w:sz w:val="20"/>
                <w:szCs w:val="20"/>
              </w:rPr>
              <w:t>Schulze-Hagen et al. 1999</w:t>
            </w:r>
          </w:p>
        </w:tc>
      </w:tr>
      <w:tr w:rsidR="00EF7E99" w:rsidRPr="00EE35F3" w14:paraId="2D0DF47F"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79" w14:textId="77777777" w:rsidR="00EF7E99" w:rsidRPr="00EE35F3" w:rsidRDefault="00EF7E99" w:rsidP="00355EB9">
            <w:pPr>
              <w:spacing w:after="0" w:line="240" w:lineRule="auto"/>
              <w:rPr>
                <w:sz w:val="20"/>
                <w:szCs w:val="20"/>
              </w:rPr>
            </w:pPr>
            <w:r w:rsidRPr="00EE35F3">
              <w:rPr>
                <w:rFonts w:ascii="Arial" w:hAnsi="Arial" w:cs="Arial"/>
                <w:sz w:val="20"/>
                <w:szCs w:val="20"/>
              </w:rPr>
              <w:t>Number fledglings per brood</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7A" w14:textId="77777777" w:rsidR="00EF7E99" w:rsidRPr="00EE35F3" w:rsidRDefault="00EF7E99" w:rsidP="00355EB9">
            <w:pPr>
              <w:spacing w:after="0" w:line="240" w:lineRule="auto"/>
              <w:rPr>
                <w:rFonts w:ascii="Arial" w:hAnsi="Arial" w:cs="Arial"/>
                <w:sz w:val="20"/>
                <w:szCs w:val="20"/>
              </w:rPr>
            </w:pPr>
            <w:r w:rsidRPr="00EE35F3">
              <w:rPr>
                <w:rFonts w:ascii="Arial" w:hAnsi="Arial" w:cs="Arial"/>
                <w:sz w:val="20"/>
                <w:szCs w:val="20"/>
              </w:rPr>
              <w:t>First brood</w:t>
            </w:r>
          </w:p>
          <w:p w14:paraId="2D0DF47B" w14:textId="77777777" w:rsidR="00EF7E99" w:rsidRPr="00EE35F3" w:rsidRDefault="00EF7E99" w:rsidP="00355EB9">
            <w:pPr>
              <w:spacing w:after="0" w:line="240" w:lineRule="auto"/>
              <w:rPr>
                <w:rFonts w:ascii="Calibri" w:hAnsi="Calibri" w:cs="Calibri"/>
                <w:sz w:val="20"/>
                <w:szCs w:val="20"/>
              </w:rPr>
            </w:pPr>
            <w:r w:rsidRPr="00EE35F3">
              <w:rPr>
                <w:rFonts w:ascii="Arial" w:hAnsi="Arial" w:cs="Arial"/>
                <w:sz w:val="20"/>
                <w:szCs w:val="20"/>
              </w:rPr>
              <w:t>Second brood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7C" w14:textId="77777777" w:rsidR="00EF7E99" w:rsidRPr="00EE35F3" w:rsidRDefault="00EF7E99" w:rsidP="00355EB9">
            <w:pPr>
              <w:spacing w:after="0" w:line="240" w:lineRule="auto"/>
              <w:jc w:val="center"/>
              <w:rPr>
                <w:rFonts w:ascii="Arial" w:hAnsi="Arial" w:cs="Arial"/>
                <w:sz w:val="20"/>
                <w:szCs w:val="20"/>
              </w:rPr>
            </w:pPr>
            <w:r w:rsidRPr="00EE35F3">
              <w:rPr>
                <w:rFonts w:ascii="Arial" w:hAnsi="Arial" w:cs="Arial"/>
                <w:sz w:val="20"/>
                <w:szCs w:val="20"/>
              </w:rPr>
              <w:t>3.2 (2.3-4.0)</w:t>
            </w:r>
          </w:p>
          <w:p w14:paraId="2D0DF47D" w14:textId="77777777" w:rsidR="00EF7E99" w:rsidRPr="00EE35F3" w:rsidRDefault="00EF7E99" w:rsidP="00355EB9">
            <w:pPr>
              <w:spacing w:after="0" w:line="240" w:lineRule="auto"/>
              <w:jc w:val="center"/>
              <w:rPr>
                <w:sz w:val="20"/>
                <w:szCs w:val="20"/>
              </w:rPr>
            </w:pPr>
            <w:r w:rsidRPr="00EE35F3">
              <w:rPr>
                <w:rFonts w:ascii="Arial" w:hAnsi="Arial" w:cs="Arial"/>
                <w:sz w:val="20"/>
                <w:szCs w:val="20"/>
              </w:rPr>
              <w:t>2.9 (1.8-3.7)</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7E" w14:textId="77777777" w:rsidR="00EF7E99" w:rsidRPr="00EE35F3" w:rsidRDefault="00EF7E99" w:rsidP="00355EB9">
            <w:pPr>
              <w:spacing w:after="0" w:line="240" w:lineRule="auto"/>
              <w:rPr>
                <w:sz w:val="20"/>
                <w:szCs w:val="20"/>
              </w:rPr>
            </w:pPr>
            <w:r w:rsidRPr="00EE35F3">
              <w:rPr>
                <w:rFonts w:ascii="Arial" w:hAnsi="Arial" w:cs="Arial"/>
                <w:sz w:val="20"/>
                <w:szCs w:val="20"/>
              </w:rPr>
              <w:t>Kubacka et al. 2014</w:t>
            </w:r>
          </w:p>
        </w:tc>
      </w:tr>
      <w:tr w:rsidR="00EF7E99" w:rsidRPr="001208CA" w14:paraId="2D0DF484"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0" w14:textId="77777777" w:rsidR="00EF7E99" w:rsidRPr="00EE35F3" w:rsidRDefault="00EF7E99" w:rsidP="00355EB9">
            <w:pPr>
              <w:spacing w:after="0" w:line="240" w:lineRule="auto"/>
              <w:rPr>
                <w:sz w:val="20"/>
                <w:szCs w:val="20"/>
              </w:rPr>
            </w:pPr>
            <w:r w:rsidRPr="00EE35F3">
              <w:rPr>
                <w:rFonts w:ascii="Arial" w:hAnsi="Arial" w:cs="Arial"/>
                <w:sz w:val="20"/>
                <w:szCs w:val="20"/>
              </w:rPr>
              <w:t>Proportion of second broods (%)</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1" w14:textId="77777777" w:rsidR="00EF7E99" w:rsidRPr="00EE35F3" w:rsidRDefault="00EF7E99" w:rsidP="00355EB9">
            <w:pPr>
              <w:spacing w:after="0" w:line="240" w:lineRule="auto"/>
              <w:rPr>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2" w14:textId="77777777" w:rsidR="00EF7E99" w:rsidRPr="00EE35F3" w:rsidRDefault="00EF7E99" w:rsidP="00355EB9">
            <w:pPr>
              <w:spacing w:after="0" w:line="240" w:lineRule="auto"/>
              <w:jc w:val="center"/>
              <w:rPr>
                <w:sz w:val="20"/>
                <w:szCs w:val="20"/>
              </w:rPr>
            </w:pPr>
            <w:r w:rsidRPr="00EE35F3">
              <w:rPr>
                <w:rFonts w:ascii="Arial" w:hAnsi="Arial" w:cs="Arial"/>
                <w:sz w:val="20"/>
                <w:szCs w:val="20"/>
              </w:rPr>
              <w:t>25 (0-50)</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0DF483" w14:textId="77777777" w:rsidR="00EF7E99" w:rsidRPr="00C62E39" w:rsidRDefault="00EF7E99" w:rsidP="00355EB9">
            <w:pPr>
              <w:keepNext/>
              <w:spacing w:after="0" w:line="240" w:lineRule="auto"/>
              <w:rPr>
                <w:sz w:val="20"/>
                <w:szCs w:val="20"/>
                <w:lang w:val="de-CH"/>
                <w:rPrChange w:id="1554" w:author="Jaume Badia" w:date="2025-01-15T19:38:00Z">
                  <w:rPr>
                    <w:sz w:val="20"/>
                    <w:szCs w:val="20"/>
                  </w:rPr>
                </w:rPrChange>
              </w:rPr>
            </w:pPr>
            <w:proofErr w:type="spellStart"/>
            <w:r w:rsidRPr="00C62E39">
              <w:rPr>
                <w:rFonts w:ascii="Arial" w:hAnsi="Arial" w:cs="Arial"/>
                <w:sz w:val="20"/>
                <w:szCs w:val="20"/>
                <w:lang w:val="de-CH"/>
                <w:rPrChange w:id="1555" w:author="Jaume Badia" w:date="2025-01-15T19:38:00Z">
                  <w:rPr>
                    <w:rFonts w:ascii="Arial" w:hAnsi="Arial" w:cs="Arial"/>
                    <w:sz w:val="20"/>
                    <w:szCs w:val="20"/>
                  </w:rPr>
                </w:rPrChange>
              </w:rPr>
              <w:t>Dyrcz</w:t>
            </w:r>
            <w:proofErr w:type="spellEnd"/>
            <w:r w:rsidRPr="00C62E39">
              <w:rPr>
                <w:rFonts w:ascii="Arial" w:hAnsi="Arial" w:cs="Arial"/>
                <w:sz w:val="20"/>
                <w:szCs w:val="20"/>
                <w:lang w:val="de-CH"/>
                <w:rPrChange w:id="1556" w:author="Jaume Badia" w:date="2025-01-15T19:38:00Z">
                  <w:rPr>
                    <w:rFonts w:ascii="Arial" w:hAnsi="Arial" w:cs="Arial"/>
                    <w:sz w:val="20"/>
                    <w:szCs w:val="20"/>
                  </w:rPr>
                </w:rPrChange>
              </w:rPr>
              <w:t xml:space="preserve"> &amp; </w:t>
            </w:r>
            <w:proofErr w:type="spellStart"/>
            <w:r w:rsidRPr="00C62E39">
              <w:rPr>
                <w:rFonts w:ascii="Arial" w:hAnsi="Arial" w:cs="Arial"/>
                <w:sz w:val="20"/>
                <w:szCs w:val="20"/>
                <w:lang w:val="de-CH"/>
                <w:rPrChange w:id="1557" w:author="Jaume Badia" w:date="2025-01-15T19:38:00Z">
                  <w:rPr>
                    <w:rFonts w:ascii="Arial" w:hAnsi="Arial" w:cs="Arial"/>
                    <w:sz w:val="20"/>
                    <w:szCs w:val="20"/>
                  </w:rPr>
                </w:rPrChange>
              </w:rPr>
              <w:t>Zdunek</w:t>
            </w:r>
            <w:proofErr w:type="spellEnd"/>
            <w:r w:rsidRPr="00C62E39">
              <w:rPr>
                <w:rFonts w:ascii="Arial" w:hAnsi="Arial" w:cs="Arial"/>
                <w:sz w:val="20"/>
                <w:szCs w:val="20"/>
                <w:lang w:val="de-CH"/>
                <w:rPrChange w:id="1558" w:author="Jaume Badia" w:date="2025-01-15T19:38:00Z">
                  <w:rPr>
                    <w:rFonts w:ascii="Arial" w:hAnsi="Arial" w:cs="Arial"/>
                    <w:sz w:val="20"/>
                    <w:szCs w:val="20"/>
                  </w:rPr>
                </w:rPrChange>
              </w:rPr>
              <w:t xml:space="preserve"> 1993b, Schulze-Hagen et al. 1999</w:t>
            </w:r>
          </w:p>
        </w:tc>
      </w:tr>
      <w:tr w:rsidR="00EF7E99" w:rsidRPr="00EE35F3" w14:paraId="2D0DF489"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5" w14:textId="77777777" w:rsidR="00EF7E99" w:rsidRPr="00EE35F3" w:rsidRDefault="00EF7E99" w:rsidP="00355EB9">
            <w:pPr>
              <w:spacing w:after="0" w:line="240" w:lineRule="auto"/>
              <w:rPr>
                <w:sz w:val="20"/>
                <w:szCs w:val="20"/>
              </w:rPr>
            </w:pPr>
            <w:r w:rsidRPr="00EE35F3">
              <w:rPr>
                <w:rFonts w:ascii="Arial" w:hAnsi="Arial" w:cs="Arial"/>
                <w:sz w:val="20"/>
                <w:szCs w:val="20"/>
              </w:rPr>
              <w:t>First year survival (%)</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6" w14:textId="77777777" w:rsidR="00EF7E99" w:rsidRPr="00EE35F3" w:rsidRDefault="00EF7E99" w:rsidP="00355EB9">
            <w:pPr>
              <w:spacing w:after="0" w:line="240" w:lineRule="auto"/>
              <w:rPr>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7" w14:textId="77777777" w:rsidR="00EF7E99" w:rsidRPr="00EE35F3" w:rsidRDefault="00EF7E99" w:rsidP="00355EB9">
            <w:pPr>
              <w:spacing w:after="0" w:line="240" w:lineRule="auto"/>
              <w:jc w:val="center"/>
              <w:rPr>
                <w:sz w:val="20"/>
                <w:szCs w:val="20"/>
              </w:rPr>
            </w:pPr>
            <w:r w:rsidRPr="00EE35F3">
              <w:rPr>
                <w:rFonts w:ascii="Arial" w:hAnsi="Arial" w:cs="Arial"/>
                <w:sz w:val="20"/>
                <w:szCs w:val="20"/>
              </w:rPr>
              <w:t>30 (20-44)</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8" w14:textId="77777777" w:rsidR="00EF7E99" w:rsidRPr="00EE35F3" w:rsidRDefault="00EF7E99" w:rsidP="00355EB9">
            <w:pPr>
              <w:spacing w:after="0" w:line="240" w:lineRule="auto"/>
              <w:rPr>
                <w:sz w:val="20"/>
                <w:szCs w:val="20"/>
              </w:rPr>
            </w:pPr>
            <w:proofErr w:type="spellStart"/>
            <w:r w:rsidRPr="00EE35F3">
              <w:rPr>
                <w:rFonts w:ascii="Arial" w:hAnsi="Arial" w:cs="Arial"/>
                <w:i/>
                <w:sz w:val="20"/>
                <w:szCs w:val="20"/>
                <w:shd w:val="clear" w:color="auto" w:fill="FFFF00"/>
              </w:rPr>
              <w:t>Morkvėnas</w:t>
            </w:r>
            <w:proofErr w:type="spellEnd"/>
            <w:r w:rsidRPr="00EE35F3">
              <w:rPr>
                <w:rFonts w:ascii="Arial" w:hAnsi="Arial" w:cs="Arial"/>
                <w:i/>
                <w:sz w:val="20"/>
                <w:szCs w:val="20"/>
                <w:shd w:val="clear" w:color="auto" w:fill="FFFF00"/>
              </w:rPr>
              <w:t xml:space="preserve"> et al</w:t>
            </w:r>
          </w:p>
        </w:tc>
      </w:tr>
      <w:tr w:rsidR="00EF7E99" w:rsidRPr="00EE35F3" w14:paraId="2D0DF48E"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A" w14:textId="77777777" w:rsidR="00EF7E99" w:rsidRPr="00EE35F3" w:rsidRDefault="00EF7E99" w:rsidP="00355EB9">
            <w:pPr>
              <w:spacing w:after="0" w:line="240" w:lineRule="auto"/>
              <w:rPr>
                <w:sz w:val="20"/>
                <w:szCs w:val="20"/>
              </w:rPr>
            </w:pPr>
            <w:r w:rsidRPr="00EE35F3">
              <w:rPr>
                <w:rFonts w:ascii="Arial" w:hAnsi="Arial" w:cs="Arial"/>
                <w:sz w:val="20"/>
                <w:szCs w:val="20"/>
              </w:rPr>
              <w:t>Annual survival adults (%)</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B" w14:textId="77777777" w:rsidR="00EF7E99" w:rsidRPr="00EE35F3" w:rsidRDefault="00EF7E99" w:rsidP="00355EB9">
            <w:pPr>
              <w:spacing w:after="0" w:line="240" w:lineRule="auto"/>
              <w:rPr>
                <w:sz w:val="20"/>
                <w:szCs w:val="20"/>
              </w:rPr>
            </w:pPr>
            <w:r w:rsidRPr="00EE35F3">
              <w:rPr>
                <w:rFonts w:ascii="Arial" w:hAnsi="Arial" w:cs="Arial"/>
                <w:sz w:val="20"/>
                <w:szCs w:val="20"/>
              </w:rPr>
              <w:t>Females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C" w14:textId="77777777" w:rsidR="00EF7E99" w:rsidRPr="00EE35F3" w:rsidRDefault="00EF7E99" w:rsidP="00355EB9">
            <w:pPr>
              <w:spacing w:after="0" w:line="240" w:lineRule="auto"/>
              <w:jc w:val="center"/>
              <w:rPr>
                <w:sz w:val="20"/>
                <w:szCs w:val="20"/>
              </w:rPr>
            </w:pPr>
            <w:r w:rsidRPr="00EE35F3">
              <w:rPr>
                <w:rFonts w:ascii="Arial" w:hAnsi="Arial" w:cs="Arial"/>
                <w:sz w:val="20"/>
                <w:szCs w:val="20"/>
              </w:rPr>
              <w:t>42 (29-56)</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D" w14:textId="77777777" w:rsidR="00EF7E99" w:rsidRPr="00EE35F3" w:rsidRDefault="00EF7E99" w:rsidP="00355EB9">
            <w:pPr>
              <w:spacing w:after="0" w:line="240" w:lineRule="auto"/>
              <w:rPr>
                <w:sz w:val="20"/>
                <w:szCs w:val="20"/>
              </w:rPr>
            </w:pPr>
            <w:proofErr w:type="spellStart"/>
            <w:r w:rsidRPr="00EE35F3">
              <w:rPr>
                <w:rFonts w:ascii="Arial" w:hAnsi="Arial" w:cs="Arial"/>
                <w:sz w:val="20"/>
                <w:szCs w:val="20"/>
              </w:rPr>
              <w:t>Dyrcz</w:t>
            </w:r>
            <w:proofErr w:type="spellEnd"/>
            <w:r w:rsidRPr="00EE35F3">
              <w:rPr>
                <w:rFonts w:ascii="Arial" w:hAnsi="Arial" w:cs="Arial"/>
                <w:sz w:val="20"/>
                <w:szCs w:val="20"/>
              </w:rPr>
              <w:t xml:space="preserve"> &amp; </w:t>
            </w:r>
            <w:proofErr w:type="spellStart"/>
            <w:r w:rsidRPr="00EE35F3">
              <w:rPr>
                <w:rFonts w:ascii="Arial" w:hAnsi="Arial" w:cs="Arial"/>
                <w:sz w:val="20"/>
                <w:szCs w:val="20"/>
              </w:rPr>
              <w:t>Chylarecki</w:t>
            </w:r>
            <w:proofErr w:type="spellEnd"/>
            <w:r w:rsidRPr="00EE35F3">
              <w:rPr>
                <w:rFonts w:ascii="Arial" w:hAnsi="Arial" w:cs="Arial"/>
                <w:sz w:val="20"/>
                <w:szCs w:val="20"/>
              </w:rPr>
              <w:t xml:space="preserve"> 2018</w:t>
            </w:r>
          </w:p>
        </w:tc>
      </w:tr>
      <w:tr w:rsidR="00EF7E99" w:rsidRPr="00EE35F3" w14:paraId="2D0DF493"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8F" w14:textId="77777777" w:rsidR="00EF7E99" w:rsidRPr="00EE35F3" w:rsidRDefault="00EF7E99" w:rsidP="00355EB9">
            <w:pPr>
              <w:spacing w:after="0" w:line="240" w:lineRule="auto"/>
              <w:rPr>
                <w:sz w:val="20"/>
                <w:szCs w:val="20"/>
              </w:rPr>
            </w:pPr>
            <w:r w:rsidRPr="00EE35F3">
              <w:rPr>
                <w:rFonts w:ascii="Arial" w:hAnsi="Arial" w:cs="Arial"/>
                <w:sz w:val="20"/>
                <w:szCs w:val="20"/>
              </w:rPr>
              <w:t>Annual survival adults (%)</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0" w14:textId="77777777" w:rsidR="00EF7E99" w:rsidRPr="00EE35F3" w:rsidRDefault="00EF7E99" w:rsidP="00355EB9">
            <w:pPr>
              <w:spacing w:after="0" w:line="240" w:lineRule="auto"/>
              <w:rPr>
                <w:sz w:val="20"/>
                <w:szCs w:val="20"/>
              </w:rPr>
            </w:pPr>
            <w:r w:rsidRPr="00EE35F3">
              <w:rPr>
                <w:rFonts w:ascii="Arial" w:hAnsi="Arial" w:cs="Arial"/>
                <w:sz w:val="20"/>
                <w:szCs w:val="20"/>
              </w:rPr>
              <w:t>Males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1" w14:textId="77777777" w:rsidR="00EF7E99" w:rsidRPr="00EE35F3" w:rsidRDefault="00EF7E99" w:rsidP="00355EB9">
            <w:pPr>
              <w:spacing w:after="0" w:line="240" w:lineRule="auto"/>
              <w:jc w:val="center"/>
              <w:rPr>
                <w:sz w:val="20"/>
                <w:szCs w:val="20"/>
              </w:rPr>
            </w:pPr>
            <w:r w:rsidRPr="00EE35F3">
              <w:rPr>
                <w:rFonts w:ascii="Arial" w:hAnsi="Arial" w:cs="Arial"/>
                <w:sz w:val="20"/>
                <w:szCs w:val="20"/>
              </w:rPr>
              <w:t>67 (54-78)</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2" w14:textId="77777777" w:rsidR="00EF7E99" w:rsidRPr="00EE35F3" w:rsidRDefault="00EF7E99" w:rsidP="00355EB9">
            <w:pPr>
              <w:spacing w:after="0" w:line="240" w:lineRule="auto"/>
              <w:rPr>
                <w:sz w:val="20"/>
                <w:szCs w:val="20"/>
              </w:rPr>
            </w:pPr>
            <w:proofErr w:type="spellStart"/>
            <w:r w:rsidRPr="00EE35F3">
              <w:rPr>
                <w:rFonts w:ascii="Arial" w:hAnsi="Arial" w:cs="Arial"/>
                <w:sz w:val="20"/>
                <w:szCs w:val="20"/>
              </w:rPr>
              <w:t>Dyrcz</w:t>
            </w:r>
            <w:proofErr w:type="spellEnd"/>
            <w:r w:rsidRPr="00EE35F3">
              <w:rPr>
                <w:rFonts w:ascii="Arial" w:hAnsi="Arial" w:cs="Arial"/>
                <w:sz w:val="20"/>
                <w:szCs w:val="20"/>
              </w:rPr>
              <w:t xml:space="preserve"> &amp; </w:t>
            </w:r>
            <w:proofErr w:type="spellStart"/>
            <w:r w:rsidRPr="00EE35F3">
              <w:rPr>
                <w:rFonts w:ascii="Arial" w:hAnsi="Arial" w:cs="Arial"/>
                <w:sz w:val="20"/>
                <w:szCs w:val="20"/>
              </w:rPr>
              <w:t>Chylarecki</w:t>
            </w:r>
            <w:proofErr w:type="spellEnd"/>
            <w:r w:rsidRPr="00EE35F3">
              <w:rPr>
                <w:rFonts w:ascii="Arial" w:hAnsi="Arial" w:cs="Arial"/>
                <w:sz w:val="20"/>
                <w:szCs w:val="20"/>
              </w:rPr>
              <w:t xml:space="preserve"> 2018</w:t>
            </w:r>
          </w:p>
        </w:tc>
      </w:tr>
      <w:tr w:rsidR="00EF7E99" w:rsidRPr="00EE35F3" w14:paraId="2D0DF498"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4" w14:textId="77777777" w:rsidR="00EF7E99" w:rsidRPr="00EE35F3" w:rsidRDefault="00EF7E99" w:rsidP="00355EB9">
            <w:pPr>
              <w:spacing w:after="0" w:line="240" w:lineRule="auto"/>
              <w:rPr>
                <w:sz w:val="20"/>
                <w:szCs w:val="20"/>
              </w:rPr>
            </w:pPr>
            <w:r w:rsidRPr="00EE35F3">
              <w:rPr>
                <w:rFonts w:ascii="Arial" w:hAnsi="Arial" w:cs="Arial"/>
                <w:sz w:val="20"/>
                <w:szCs w:val="20"/>
              </w:rPr>
              <w:t>Adult sex ratio (% males)</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5" w14:textId="77777777" w:rsidR="00EF7E99" w:rsidRPr="00EE35F3" w:rsidRDefault="00EF7E99" w:rsidP="00355EB9">
            <w:pPr>
              <w:spacing w:after="0" w:line="240" w:lineRule="auto"/>
              <w:rPr>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6" w14:textId="77777777" w:rsidR="00EF7E99" w:rsidRPr="00EE35F3" w:rsidRDefault="00EF7E99" w:rsidP="00355EB9">
            <w:pPr>
              <w:spacing w:after="0" w:line="240" w:lineRule="auto"/>
              <w:jc w:val="center"/>
              <w:rPr>
                <w:sz w:val="20"/>
                <w:szCs w:val="20"/>
              </w:rPr>
            </w:pPr>
            <w:r w:rsidRPr="00EE35F3">
              <w:rPr>
                <w:rFonts w:ascii="Arial" w:hAnsi="Arial" w:cs="Arial"/>
                <w:sz w:val="20"/>
                <w:szCs w:val="20"/>
              </w:rPr>
              <w:t>56</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7" w14:textId="77777777" w:rsidR="00EF7E99" w:rsidRPr="00EE35F3" w:rsidRDefault="00EF7E99" w:rsidP="00355EB9">
            <w:pPr>
              <w:spacing w:after="0" w:line="240" w:lineRule="auto"/>
              <w:rPr>
                <w:sz w:val="20"/>
                <w:szCs w:val="20"/>
                <w:lang w:val="pl-PL"/>
              </w:rPr>
            </w:pPr>
            <w:r w:rsidRPr="00EE35F3">
              <w:rPr>
                <w:rFonts w:ascii="Arial" w:hAnsi="Arial" w:cs="Arial"/>
                <w:sz w:val="20"/>
                <w:szCs w:val="20"/>
                <w:lang w:val="pl-PL"/>
              </w:rPr>
              <w:t>Dyrcz &amp; Zdunek 1993a</w:t>
            </w:r>
          </w:p>
        </w:tc>
      </w:tr>
      <w:tr w:rsidR="00EF7E99" w:rsidRPr="00EE35F3" w14:paraId="2D0DF49D"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9" w14:textId="77777777" w:rsidR="00EF7E99" w:rsidRPr="00EE35F3" w:rsidRDefault="00EF7E99" w:rsidP="00355EB9">
            <w:pPr>
              <w:spacing w:after="0" w:line="240" w:lineRule="auto"/>
              <w:rPr>
                <w:rFonts w:ascii="Arial" w:hAnsi="Arial" w:cs="Arial"/>
                <w:sz w:val="20"/>
                <w:szCs w:val="20"/>
              </w:rPr>
            </w:pPr>
            <w:r w:rsidRPr="00EE35F3">
              <w:rPr>
                <w:rFonts w:ascii="Arial" w:hAnsi="Arial" w:cs="Arial"/>
                <w:sz w:val="20"/>
                <w:szCs w:val="20"/>
              </w:rPr>
              <w:t>Available habitat</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A" w14:textId="77777777" w:rsidR="00EF7E99" w:rsidRPr="00EE35F3" w:rsidRDefault="00EF7E99" w:rsidP="00355EB9">
            <w:pPr>
              <w:spacing w:after="0" w:line="240" w:lineRule="auto"/>
              <w:rPr>
                <w:rFonts w:ascii="Arial" w:hAnsi="Arial" w:cs="Arial"/>
                <w:sz w:val="20"/>
                <w:szCs w:val="20"/>
              </w:rPr>
            </w:pPr>
            <w:r w:rsidRPr="00EE35F3">
              <w:rPr>
                <w:rFonts w:ascii="Arial" w:hAnsi="Arial" w:cs="Arial"/>
                <w:sz w:val="20"/>
                <w:szCs w:val="20"/>
              </w:rPr>
              <w:t>Before / after restoration</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B" w14:textId="77777777" w:rsidR="00EF7E99" w:rsidRPr="00EE35F3" w:rsidRDefault="00EF7E99" w:rsidP="00355EB9">
            <w:pPr>
              <w:spacing w:after="0" w:line="240" w:lineRule="auto"/>
              <w:jc w:val="center"/>
              <w:rPr>
                <w:rFonts w:ascii="Arial" w:hAnsi="Arial" w:cs="Arial"/>
                <w:sz w:val="20"/>
                <w:szCs w:val="20"/>
              </w:rPr>
            </w:pPr>
            <w:r w:rsidRPr="00EE35F3">
              <w:rPr>
                <w:rFonts w:ascii="Arial" w:hAnsi="Arial" w:cs="Arial"/>
                <w:sz w:val="20"/>
                <w:szCs w:val="20"/>
              </w:rPr>
              <w:t>200-1200 / 400-2400</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C" w14:textId="77777777" w:rsidR="00EF7E99" w:rsidRPr="00EE35F3" w:rsidRDefault="00EF7E99" w:rsidP="00355EB9">
            <w:pPr>
              <w:spacing w:after="0" w:line="240" w:lineRule="auto"/>
              <w:rPr>
                <w:rFonts w:ascii="Arial" w:hAnsi="Arial" w:cs="Arial"/>
                <w:sz w:val="20"/>
                <w:szCs w:val="20"/>
                <w:lang w:val="pl-PL"/>
              </w:rPr>
            </w:pPr>
          </w:p>
        </w:tc>
      </w:tr>
      <w:tr w:rsidR="00EF7E99" w:rsidRPr="00EE35F3" w14:paraId="2D0DF4A2"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E" w14:textId="77777777" w:rsidR="00EF7E99" w:rsidRPr="00EE35F3" w:rsidRDefault="00EF7E99" w:rsidP="00355EB9">
            <w:pPr>
              <w:spacing w:after="0" w:line="240" w:lineRule="auto"/>
              <w:rPr>
                <w:rFonts w:ascii="Arial" w:hAnsi="Arial" w:cs="Arial"/>
                <w:sz w:val="20"/>
                <w:szCs w:val="20"/>
              </w:rPr>
            </w:pPr>
            <w:r w:rsidRPr="00EE35F3">
              <w:rPr>
                <w:rFonts w:ascii="Arial" w:hAnsi="Arial" w:cs="Arial"/>
                <w:sz w:val="20"/>
                <w:szCs w:val="20"/>
              </w:rPr>
              <w:t>Males density</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9F" w14:textId="77777777" w:rsidR="00EF7E99" w:rsidRPr="00EE35F3" w:rsidRDefault="00EF7E99" w:rsidP="00355EB9">
            <w:pPr>
              <w:spacing w:after="0" w:line="240" w:lineRule="auto"/>
              <w:rPr>
                <w:rFonts w:ascii="Arial" w:hAnsi="Arial" w:cs="Arial"/>
                <w:sz w:val="20"/>
                <w:szCs w:val="20"/>
              </w:rPr>
            </w:pPr>
            <w:r w:rsidRPr="00EE35F3">
              <w:rPr>
                <w:rFonts w:ascii="Arial" w:hAnsi="Arial" w:cs="Arial"/>
                <w:sz w:val="20"/>
                <w:szCs w:val="20"/>
              </w:rPr>
              <w:t>0.15 males / ha</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A0" w14:textId="77777777" w:rsidR="00EF7E99" w:rsidRPr="00EE35F3" w:rsidRDefault="00EF7E99" w:rsidP="00355EB9">
            <w:pPr>
              <w:spacing w:after="0" w:line="240" w:lineRule="auto"/>
              <w:jc w:val="center"/>
              <w:rPr>
                <w:rFonts w:ascii="Arial" w:hAnsi="Arial" w:cs="Arial"/>
                <w:sz w:val="20"/>
                <w:szCs w:val="20"/>
              </w:rPr>
            </w:pPr>
            <w:r w:rsidRPr="00EE35F3">
              <w:rPr>
                <w:rFonts w:ascii="Arial" w:hAnsi="Arial" w:cs="Arial"/>
                <w:sz w:val="20"/>
                <w:szCs w:val="20"/>
              </w:rPr>
              <w:t>30-360</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A1" w14:textId="77777777" w:rsidR="00EF7E99" w:rsidRPr="00EE35F3" w:rsidRDefault="00EF7E99" w:rsidP="00355EB9">
            <w:pPr>
              <w:spacing w:after="0" w:line="240" w:lineRule="auto"/>
              <w:rPr>
                <w:rFonts w:ascii="Arial" w:hAnsi="Arial" w:cs="Arial"/>
                <w:sz w:val="20"/>
                <w:szCs w:val="20"/>
              </w:rPr>
            </w:pPr>
            <w:proofErr w:type="spellStart"/>
            <w:r w:rsidRPr="00EE35F3">
              <w:rPr>
                <w:rFonts w:ascii="Arial" w:hAnsi="Arial" w:cs="Arial"/>
                <w:sz w:val="20"/>
                <w:szCs w:val="20"/>
              </w:rPr>
              <w:t>Tanneberger</w:t>
            </w:r>
            <w:proofErr w:type="spellEnd"/>
            <w:r w:rsidRPr="00EE35F3">
              <w:rPr>
                <w:rFonts w:ascii="Arial" w:hAnsi="Arial" w:cs="Arial"/>
                <w:sz w:val="20"/>
                <w:szCs w:val="20"/>
              </w:rPr>
              <w:t xml:space="preserve"> et al. 2018</w:t>
            </w:r>
          </w:p>
        </w:tc>
      </w:tr>
      <w:tr w:rsidR="00EF7E99" w:rsidRPr="00EE35F3" w14:paraId="2D0DF4A7" w14:textId="77777777" w:rsidTr="00A726DC">
        <w:tc>
          <w:tcPr>
            <w:tcW w:w="32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0DF4A3" w14:textId="77777777" w:rsidR="00EF7E99" w:rsidRPr="00EE35F3" w:rsidRDefault="00EF7E99" w:rsidP="00355EB9">
            <w:pPr>
              <w:spacing w:after="0" w:line="264" w:lineRule="auto"/>
              <w:rPr>
                <w:rFonts w:ascii="Arial" w:hAnsi="Arial" w:cs="Arial"/>
                <w:sz w:val="20"/>
                <w:szCs w:val="20"/>
              </w:rPr>
            </w:pPr>
            <w:r w:rsidRPr="00EE35F3">
              <w:rPr>
                <w:rFonts w:ascii="Arial" w:hAnsi="Arial" w:cs="Arial"/>
                <w:sz w:val="20"/>
                <w:szCs w:val="20"/>
              </w:rPr>
              <w:t>Breeding density</w:t>
            </w:r>
          </w:p>
        </w:tc>
        <w:tc>
          <w:tcPr>
            <w:tcW w:w="23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A4" w14:textId="77777777" w:rsidR="00EF7E99" w:rsidRPr="00EE35F3" w:rsidRDefault="00EF7E99" w:rsidP="00355EB9">
            <w:pPr>
              <w:spacing w:after="0" w:line="264" w:lineRule="auto"/>
              <w:rPr>
                <w:rFonts w:ascii="Arial" w:hAnsi="Arial" w:cs="Arial"/>
                <w:sz w:val="20"/>
                <w:szCs w:val="20"/>
              </w:rPr>
            </w:pPr>
            <w:r w:rsidRPr="00EE35F3">
              <w:rPr>
                <w:rFonts w:ascii="Arial" w:hAnsi="Arial" w:cs="Arial"/>
                <w:sz w:val="20"/>
                <w:szCs w:val="20"/>
              </w:rPr>
              <w:t xml:space="preserve">0.12 </w:t>
            </w:r>
            <w:r>
              <w:rPr>
                <w:rFonts w:ascii="Arial" w:hAnsi="Arial" w:cs="Arial"/>
                <w:sz w:val="20"/>
                <w:szCs w:val="20"/>
              </w:rPr>
              <w:t xml:space="preserve">nest </w:t>
            </w:r>
            <w:r w:rsidRPr="00EE35F3">
              <w:rPr>
                <w:rFonts w:ascii="Arial" w:hAnsi="Arial" w:cs="Arial"/>
                <w:sz w:val="20"/>
                <w:szCs w:val="20"/>
              </w:rPr>
              <w:t xml:space="preserve">/ ha </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A5" w14:textId="77777777" w:rsidR="00EF7E99" w:rsidRPr="00EE35F3" w:rsidRDefault="00EF7E99" w:rsidP="00355EB9">
            <w:pPr>
              <w:spacing w:after="0" w:line="240" w:lineRule="auto"/>
              <w:jc w:val="center"/>
              <w:rPr>
                <w:rFonts w:ascii="Arial" w:hAnsi="Arial" w:cs="Arial"/>
                <w:sz w:val="20"/>
                <w:szCs w:val="20"/>
              </w:rPr>
            </w:pPr>
            <w:r w:rsidRPr="00EE35F3">
              <w:rPr>
                <w:rFonts w:ascii="Arial" w:hAnsi="Arial" w:cs="Arial"/>
                <w:sz w:val="20"/>
                <w:szCs w:val="20"/>
              </w:rPr>
              <w:t>24-288</w:t>
            </w:r>
          </w:p>
        </w:tc>
        <w:tc>
          <w:tcPr>
            <w:tcW w:w="27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0DF4A6" w14:textId="77777777" w:rsidR="00EF7E99" w:rsidRPr="00EE35F3" w:rsidRDefault="00EF7E99" w:rsidP="00355EB9">
            <w:pPr>
              <w:spacing w:after="0" w:line="240" w:lineRule="auto"/>
              <w:rPr>
                <w:rFonts w:ascii="Arial" w:hAnsi="Arial" w:cs="Arial"/>
                <w:sz w:val="20"/>
                <w:szCs w:val="20"/>
              </w:rPr>
            </w:pPr>
          </w:p>
        </w:tc>
      </w:tr>
    </w:tbl>
    <w:p w14:paraId="2D0DF4A8" w14:textId="77777777" w:rsidR="00EF7E99" w:rsidRDefault="00EF7E99">
      <w:pPr>
        <w:spacing w:after="0" w:line="360" w:lineRule="auto"/>
        <w:rPr>
          <w:rFonts w:ascii="Arial" w:hAnsi="Arial" w:cs="Arial"/>
          <w:b/>
          <w:sz w:val="18"/>
        </w:rPr>
      </w:pPr>
    </w:p>
    <w:p w14:paraId="2D0DF4A9" w14:textId="77777777" w:rsidR="00EF7E99" w:rsidRDefault="00EF7E99" w:rsidP="008167D8">
      <w:pPr>
        <w:spacing w:after="0" w:line="259" w:lineRule="auto"/>
      </w:pPr>
    </w:p>
    <w:sectPr w:rsidR="00EF7E99" w:rsidSect="00760671">
      <w:pgSz w:w="12240" w:h="15840"/>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Steffen Oppel" w:date="2025-01-21T16:08:00Z" w:initials="SO">
    <w:p w14:paraId="0000CD78" w14:textId="77777777" w:rsidR="00214D02" w:rsidRDefault="00214D02" w:rsidP="00214D02">
      <w:pPr>
        <w:pStyle w:val="CommentText"/>
      </w:pPr>
      <w:r>
        <w:rPr>
          <w:rStyle w:val="CommentReference"/>
        </w:rPr>
        <w:annotationRef/>
      </w:r>
      <w:r>
        <w:t>I would prefer a title that has a concise message about the result, rather than just saying that we did something?</w:t>
      </w:r>
    </w:p>
  </w:comment>
  <w:comment w:id="12" w:author="Susanne" w:date="2025-01-10T14:31:00Z" w:initials="S">
    <w:p w14:paraId="2D0DF4AE" w14:textId="78399AC0" w:rsidR="00EF7E99" w:rsidRDefault="00EF7E99" w:rsidP="00A51E8F">
      <w:pPr>
        <w:pStyle w:val="CommentText"/>
      </w:pPr>
      <w:r>
        <w:rPr>
          <w:rStyle w:val="CommentReference"/>
        </w:rPr>
        <w:annotationRef/>
      </w:r>
      <w:r>
        <w:t>If we are able to model Lit. population</w:t>
      </w:r>
    </w:p>
  </w:comment>
  <w:comment w:id="13" w:author="Steffen Oppel" w:date="2025-01-21T16:09:00Z" w:initials="SO">
    <w:p w14:paraId="660C7CCC" w14:textId="77777777" w:rsidR="00214D02" w:rsidRDefault="00214D02" w:rsidP="00214D02">
      <w:pPr>
        <w:pStyle w:val="CommentText"/>
      </w:pPr>
      <w:r>
        <w:rPr>
          <w:rStyle w:val="CommentReference"/>
        </w:rPr>
        <w:annotationRef/>
      </w:r>
      <w:r>
        <w:t>I don‘t think it would fit in (word count), but we use their survival data, so I think somebody should be an author from the Lithuanian side?</w:t>
      </w:r>
    </w:p>
  </w:comment>
  <w:comment w:id="27" w:author="Steffen Oppel" w:date="2025-01-21T16:09:00Z" w:initials="SO">
    <w:p w14:paraId="22531F90" w14:textId="77777777" w:rsidR="00220605" w:rsidRDefault="00220605" w:rsidP="00220605">
      <w:pPr>
        <w:pStyle w:val="CommentText"/>
      </w:pPr>
      <w:r>
        <w:rPr>
          <w:rStyle w:val="CommentReference"/>
        </w:rPr>
        <w:annotationRef/>
      </w:r>
      <w:r>
        <w:t>I haven‘t edited this yet - I think we can keep that for now until we are happy with the rest.</w:t>
      </w:r>
    </w:p>
  </w:comment>
  <w:comment w:id="35" w:author="Jaume Badia" w:date="2025-01-10T14:31:00Z" w:initials="JB">
    <w:p w14:paraId="2D0DF4AF" w14:textId="0033843B" w:rsidR="00EF7E99" w:rsidRDefault="00EF7E99" w:rsidP="002A30AF">
      <w:pPr>
        <w:pStyle w:val="CommentText"/>
      </w:pPr>
      <w:r>
        <w:rPr>
          <w:rStyle w:val="CommentReference"/>
        </w:rPr>
        <w:annotationRef/>
      </w:r>
      <w:r>
        <w:rPr>
          <w:lang w:val="ca-ES"/>
        </w:rPr>
        <w:t>Perhaps  "westernmost population in Europe" / "westernmost breeding population" for clarity</w:t>
      </w:r>
    </w:p>
  </w:comment>
  <w:comment w:id="37" w:author="Susanne" w:date="2025-01-10T14:31:00Z" w:initials="S">
    <w:p w14:paraId="2D0DF4B0" w14:textId="77777777" w:rsidR="00EF7E99" w:rsidRDefault="00EF7E99">
      <w:pPr>
        <w:pStyle w:val="CommentText"/>
      </w:pPr>
      <w:r>
        <w:rPr>
          <w:rStyle w:val="CommentReference"/>
        </w:rPr>
        <w:annotationRef/>
      </w:r>
      <w:r>
        <w:t>rephrase</w:t>
      </w:r>
    </w:p>
  </w:comment>
  <w:comment w:id="90" w:author="Steffen Oppel" w:date="2025-01-17T08:21:00Z" w:initials="SO">
    <w:p w14:paraId="2951E33A" w14:textId="77777777" w:rsidR="006672D5" w:rsidRDefault="006672D5" w:rsidP="006672D5">
      <w:pPr>
        <w:pStyle w:val="CommentText"/>
      </w:pPr>
      <w:r>
        <w:rPr>
          <w:rStyle w:val="CommentReference"/>
        </w:rPr>
        <w:annotationRef/>
      </w:r>
      <w:r>
        <w:rPr>
          <w:color w:val="181817"/>
          <w:highlight w:val="cyan"/>
        </w:rPr>
        <w:t>White Stork is a prominent example:</w:t>
      </w:r>
    </w:p>
    <w:p w14:paraId="4586F58C" w14:textId="77777777" w:rsidR="006672D5" w:rsidRDefault="006672D5" w:rsidP="006672D5">
      <w:pPr>
        <w:pStyle w:val="CommentText"/>
      </w:pPr>
    </w:p>
    <w:p w14:paraId="6586CEA7" w14:textId="77777777" w:rsidR="006672D5" w:rsidRDefault="006672D5" w:rsidP="006672D5">
      <w:pPr>
        <w:pStyle w:val="CommentText"/>
      </w:pPr>
      <w:r>
        <w:rPr>
          <w:color w:val="181817"/>
          <w:highlight w:val="cyan"/>
        </w:rPr>
        <w:t>Mayall E, Groves L, Kennerley R, Hudson M, Franco A. Demographic consequences of management actions for the successful reintroduction of the White Stork Ciconia ciconia to the UK. </w:t>
      </w:r>
      <w:r>
        <w:rPr>
          <w:i/>
          <w:iCs/>
          <w:color w:val="181817"/>
          <w:highlight w:val="cyan"/>
        </w:rPr>
        <w:t>Bird Conservation International</w:t>
      </w:r>
      <w:r>
        <w:rPr>
          <w:color w:val="181817"/>
          <w:highlight w:val="cyan"/>
        </w:rPr>
        <w:t>. 2023;33:e47. doi:10.1017/S0959270922000466</w:t>
      </w:r>
      <w:r>
        <w:t xml:space="preserve"> </w:t>
      </w:r>
    </w:p>
    <w:p w14:paraId="7FB2D1DA" w14:textId="77777777" w:rsidR="006672D5" w:rsidRDefault="006672D5" w:rsidP="006672D5">
      <w:pPr>
        <w:pStyle w:val="CommentText"/>
      </w:pPr>
    </w:p>
    <w:p w14:paraId="07DC4C49" w14:textId="77777777" w:rsidR="006672D5" w:rsidRDefault="006672D5" w:rsidP="006672D5">
      <w:pPr>
        <w:pStyle w:val="CommentText"/>
      </w:pPr>
      <w:r>
        <w:t xml:space="preserve">Schaub, M., Pradel, R., Lebreton, J.-D., 2004. </w:t>
      </w:r>
      <w:r>
        <w:rPr>
          <w:b/>
          <w:bCs/>
        </w:rPr>
        <w:t>Is the reintroduced white stork (Ciconia ciconia) population in Switzerland self-sustainable?</w:t>
      </w:r>
      <w:r>
        <w:rPr>
          <w:i/>
          <w:iCs/>
        </w:rPr>
        <w:t xml:space="preserve"> Biological Conservation</w:t>
      </w:r>
      <w:r>
        <w:t xml:space="preserve"> 119: 105-114.</w:t>
      </w:r>
    </w:p>
  </w:comment>
  <w:comment w:id="85" w:author="Jaume Badia" w:date="2025-01-15T19:42:00Z" w:initials="JB">
    <w:p w14:paraId="3DBAF8B5" w14:textId="7946CD1C" w:rsidR="00A67031" w:rsidRDefault="00A67031" w:rsidP="00A67031">
      <w:pPr>
        <w:pStyle w:val="CommentText"/>
      </w:pPr>
      <w:r>
        <w:rPr>
          <w:rStyle w:val="CommentReference"/>
        </w:rPr>
        <w:annotationRef/>
      </w:r>
      <w:r>
        <w:rPr>
          <w:lang w:val="ca-ES"/>
        </w:rPr>
        <w:t>I think it is clearer if formulated the other way around. Check whether you like it.</w:t>
      </w:r>
    </w:p>
  </w:comment>
  <w:comment w:id="142" w:author="Steffen Oppel" w:date="2025-01-10T14:31:00Z" w:initials="SO">
    <w:p w14:paraId="2D0DF4BA" w14:textId="77777777" w:rsidR="00EF7E99" w:rsidRDefault="00EF7E99" w:rsidP="00DF540A">
      <w:pPr>
        <w:pStyle w:val="CommentText"/>
      </w:pPr>
      <w:r>
        <w:rPr>
          <w:rStyle w:val="CommentReference"/>
        </w:rPr>
        <w:annotationRef/>
      </w:r>
      <w:r>
        <w:t>For Egyptian Vultures it was &gt;20 years:</w:t>
      </w:r>
    </w:p>
    <w:p w14:paraId="2D0DF4BB" w14:textId="77777777" w:rsidR="00EF7E99" w:rsidRDefault="00EF7E99" w:rsidP="00DF540A">
      <w:pPr>
        <w:pStyle w:val="CommentText"/>
      </w:pPr>
    </w:p>
    <w:p w14:paraId="2D0DF4BC" w14:textId="77777777" w:rsidR="00EF7E99" w:rsidRPr="006B3FD0" w:rsidRDefault="00EF7E99" w:rsidP="00DF540A">
      <w:pPr>
        <w:pStyle w:val="CommentText"/>
        <w:rPr>
          <w:lang w:val="it-IT"/>
        </w:rPr>
      </w:pPr>
      <w:r>
        <w:t>Arkumarev, V., Saravia-Mullin, V., Dobrev, V.</w:t>
      </w:r>
      <w:r>
        <w:rPr>
          <w:i/>
          <w:iCs/>
        </w:rPr>
        <w:t xml:space="preserve"> et al.</w:t>
      </w:r>
      <w:r>
        <w:t xml:space="preserve"> (2022) Reinforcement strategy for the Egyptian Vulture (Neophron percnopterus) in </w:t>
      </w:r>
      <w:smartTag w:uri="urn:schemas-microsoft-com:office:smarttags" w:element="country-region">
        <w:r>
          <w:t>Bulgaria</w:t>
        </w:r>
      </w:smartTag>
      <w:r>
        <w:t xml:space="preserve"> and </w:t>
      </w:r>
      <w:smartTag w:uri="urn:schemas-microsoft-com:office:smarttags" w:element="country-region">
        <w:smartTag w:uri="urn:schemas-microsoft-com:office:smarttags" w:element="place">
          <w:r>
            <w:t>Greece</w:t>
          </w:r>
        </w:smartTag>
      </w:smartTag>
      <w:r>
        <w:t>. pp. 76.</w:t>
      </w:r>
      <w:r>
        <w:rPr>
          <w:i/>
          <w:iCs/>
        </w:rPr>
        <w:t xml:space="preserve"> </w:t>
      </w:r>
      <w:r w:rsidRPr="006B3FD0">
        <w:rPr>
          <w:lang w:val="it-IT"/>
        </w:rPr>
        <w:t>BSPB, Haskovo, Bulgaria.</w:t>
      </w:r>
    </w:p>
    <w:p w14:paraId="2D0DF4BD" w14:textId="77777777" w:rsidR="00EF7E99" w:rsidRPr="006B3FD0" w:rsidRDefault="00EF7E99" w:rsidP="00DF540A">
      <w:pPr>
        <w:pStyle w:val="CommentText"/>
        <w:rPr>
          <w:lang w:val="it-IT"/>
        </w:rPr>
      </w:pPr>
    </w:p>
    <w:p w14:paraId="2D0DF4BE" w14:textId="77777777" w:rsidR="00EF7E99" w:rsidRDefault="00EF7E99" w:rsidP="00DF540A">
      <w:pPr>
        <w:pStyle w:val="CommentText"/>
      </w:pPr>
      <w:r w:rsidRPr="006B3FD0">
        <w:rPr>
          <w:lang w:val="it-IT"/>
        </w:rPr>
        <w:t>Oppel, S., Saravia, V., Bounas, A.</w:t>
      </w:r>
      <w:r w:rsidRPr="006B3FD0">
        <w:rPr>
          <w:i/>
          <w:iCs/>
          <w:lang w:val="it-IT"/>
        </w:rPr>
        <w:t xml:space="preserve"> et al.</w:t>
      </w:r>
      <w:r w:rsidRPr="006B3FD0">
        <w:rPr>
          <w:lang w:val="it-IT"/>
        </w:rPr>
        <w:t xml:space="preserve"> </w:t>
      </w:r>
      <w:r>
        <w:t xml:space="preserve">(2021) Population reinforcement and demographic changes needed to stabilise the population of a migratory vulture. </w:t>
      </w:r>
      <w:r>
        <w:rPr>
          <w:i/>
          <w:iCs/>
        </w:rPr>
        <w:t>Journal of Applied Ecology,</w:t>
      </w:r>
      <w:r>
        <w:t xml:space="preserve"> </w:t>
      </w:r>
      <w:r>
        <w:rPr>
          <w:b/>
          <w:bCs/>
        </w:rPr>
        <w:t>58,</w:t>
      </w:r>
      <w:r>
        <w:t xml:space="preserve"> 2711-2721.</w:t>
      </w:r>
    </w:p>
    <w:p w14:paraId="2D0DF4BF" w14:textId="77777777" w:rsidR="00EF7E99" w:rsidRDefault="00EF7E99" w:rsidP="00DF540A">
      <w:pPr>
        <w:pStyle w:val="CommentText"/>
      </w:pPr>
    </w:p>
  </w:comment>
  <w:comment w:id="145" w:author="Steffen Oppel" w:date="2025-01-10T14:31:00Z" w:initials="SO">
    <w:p w14:paraId="2D0DF4C0" w14:textId="77777777" w:rsidR="00EF7E99" w:rsidRDefault="00EF7E99" w:rsidP="00932A15">
      <w:pPr>
        <w:pStyle w:val="CommentText"/>
      </w:pPr>
      <w:r>
        <w:rPr>
          <w:rStyle w:val="CommentReference"/>
        </w:rPr>
        <w:annotationRef/>
      </w:r>
      <w:r>
        <w:t>This seems very specific to Aquatic Warblers even though you are still talking about migratory species in general terms</w:t>
      </w:r>
    </w:p>
  </w:comment>
  <w:comment w:id="146" w:author="Susanne" w:date="2025-01-10T14:31:00Z" w:initials="S">
    <w:p w14:paraId="2D0DF4C1" w14:textId="77777777" w:rsidR="00EF7E99" w:rsidRDefault="00EF7E99" w:rsidP="008663D7">
      <w:pPr>
        <w:pStyle w:val="CommentText"/>
      </w:pPr>
      <w:r>
        <w:rPr>
          <w:rStyle w:val="CommentReference"/>
        </w:rPr>
        <w:annotationRef/>
      </w:r>
      <w:r>
        <w:t>I think, it is the case for most short-lived passerines –&gt; separate in migratory in general and migratory passerines</w:t>
      </w:r>
    </w:p>
  </w:comment>
  <w:comment w:id="162" w:author="Jaume Badia" w:date="2025-01-10T14:31:00Z" w:initials="JB">
    <w:p w14:paraId="2D0DF4C2" w14:textId="77777777" w:rsidR="00EF7E99" w:rsidRDefault="00EF7E99" w:rsidP="00640D74">
      <w:pPr>
        <w:pStyle w:val="CommentText"/>
      </w:pPr>
      <w:r>
        <w:rPr>
          <w:rStyle w:val="CommentReference"/>
        </w:rPr>
        <w:annotationRef/>
      </w:r>
      <w:r>
        <w:rPr>
          <w:lang w:val="ca-ES"/>
        </w:rPr>
        <w:t>There's a nice citation for that (just add if there's room).</w:t>
      </w:r>
    </w:p>
    <w:p w14:paraId="2D0DF4C3" w14:textId="77777777" w:rsidR="00EF7E99" w:rsidRDefault="00EF7E99" w:rsidP="00640D74">
      <w:pPr>
        <w:pStyle w:val="CommentText"/>
      </w:pPr>
    </w:p>
    <w:p w14:paraId="2D0DF4C4" w14:textId="77777777" w:rsidR="00EF7E99" w:rsidRDefault="00EF7E99" w:rsidP="00640D74">
      <w:pPr>
        <w:pStyle w:val="CommentText"/>
      </w:pPr>
      <w:r>
        <w:rPr>
          <w:lang w:val="ca-ES"/>
        </w:rPr>
        <w:t>Coulson, T., Mace, G.M., Hudson, E., &amp; Possingham, H. (2001). The use and abuse of population viability analysis. TRENDS in Ecology and Evolution, 16(5), 219-221.</w:t>
      </w:r>
    </w:p>
  </w:comment>
  <w:comment w:id="164" w:author="Susanne" w:date="2025-01-10T14:31:00Z" w:initials="S">
    <w:p w14:paraId="2D0DF4C5" w14:textId="77777777" w:rsidR="00EF7E99" w:rsidRDefault="00EF7E99">
      <w:pPr>
        <w:pStyle w:val="CommentText"/>
      </w:pPr>
      <w:r>
        <w:rPr>
          <w:rStyle w:val="CommentReference"/>
        </w:rPr>
        <w:annotationRef/>
      </w:r>
      <w:r>
        <w:t>Rephrase?</w:t>
      </w:r>
    </w:p>
  </w:comment>
  <w:comment w:id="165" w:author="Jaume Badia" w:date="2025-01-15T19:44:00Z" w:initials="JB">
    <w:p w14:paraId="1DF4E433" w14:textId="77777777" w:rsidR="00D35FB8" w:rsidRDefault="00D35FB8" w:rsidP="00D35FB8">
      <w:pPr>
        <w:pStyle w:val="CommentText"/>
      </w:pPr>
      <w:r>
        <w:rPr>
          <w:rStyle w:val="CommentReference"/>
        </w:rPr>
        <w:annotationRef/>
      </w:r>
      <w:r>
        <w:rPr>
          <w:lang w:val="ca-ES"/>
        </w:rPr>
        <w:t>It flows well to me.</w:t>
      </w:r>
    </w:p>
  </w:comment>
  <w:comment w:id="166" w:author="Jaume Badia" w:date="2025-01-15T19:54:00Z" w:initials="JB">
    <w:p w14:paraId="1903CE01" w14:textId="77777777" w:rsidR="00A6683F" w:rsidRDefault="00905C9E" w:rsidP="00A6683F">
      <w:pPr>
        <w:pStyle w:val="CommentText"/>
      </w:pPr>
      <w:r>
        <w:rPr>
          <w:rStyle w:val="CommentReference"/>
        </w:rPr>
        <w:annotationRef/>
      </w:r>
      <w:r w:rsidR="00A6683F">
        <w:rPr>
          <w:lang w:val="ca-ES"/>
        </w:rPr>
        <w:t xml:space="preserve">I suggest something like this as a template to have some words about IPMs. Please take it as a mere suggestion, modify as needed. </w:t>
      </w:r>
    </w:p>
    <w:p w14:paraId="4202CAAA" w14:textId="77777777" w:rsidR="00A6683F" w:rsidRDefault="00A6683F" w:rsidP="00A6683F">
      <w:pPr>
        <w:pStyle w:val="CommentText"/>
      </w:pPr>
    </w:p>
    <w:p w14:paraId="0025AE7C" w14:textId="77777777" w:rsidR="00A6683F" w:rsidRDefault="00A6683F" w:rsidP="00A6683F">
      <w:pPr>
        <w:pStyle w:val="CommentText"/>
      </w:pPr>
      <w:r>
        <w:rPr>
          <w:lang w:val="ca-ES"/>
        </w:rPr>
        <w:t>Good references to consider here (in text already):</w:t>
      </w:r>
    </w:p>
    <w:p w14:paraId="40A36C8A" w14:textId="77777777" w:rsidR="00A6683F" w:rsidRDefault="00A6683F" w:rsidP="00A6683F">
      <w:pPr>
        <w:pStyle w:val="CommentText"/>
      </w:pPr>
    </w:p>
    <w:p w14:paraId="5887CB64" w14:textId="77777777" w:rsidR="00A6683F" w:rsidRDefault="00A6683F" w:rsidP="00A6683F">
      <w:pPr>
        <w:pStyle w:val="CommentText"/>
      </w:pPr>
      <w:r>
        <w:rPr>
          <w:color w:val="222222"/>
          <w:highlight w:val="white"/>
          <w:lang w:val="ca-ES"/>
        </w:rPr>
        <w:t>https://doi.org/10.1007/s10336-010-0632-7</w:t>
      </w:r>
      <w:r>
        <w:rPr>
          <w:lang w:val="ca-ES"/>
        </w:rPr>
        <w:t xml:space="preserve"> </w:t>
      </w:r>
    </w:p>
    <w:p w14:paraId="6C929AB6" w14:textId="77777777" w:rsidR="00A6683F" w:rsidRDefault="00A6683F" w:rsidP="00A6683F">
      <w:pPr>
        <w:pStyle w:val="CommentText"/>
      </w:pPr>
      <w:hyperlink r:id="rId1" w:history="1">
        <w:r w:rsidRPr="006F1762">
          <w:rPr>
            <w:rStyle w:val="Hyperlink"/>
            <w:lang w:val="ca-ES"/>
          </w:rPr>
          <w:t>https://doi.org/</w:t>
        </w:r>
      </w:hyperlink>
      <w:hyperlink r:id="rId2" w:history="1">
        <w:r w:rsidRPr="006F1762">
          <w:rPr>
            <w:rStyle w:val="Hyperlink"/>
            <w:highlight w:val="white"/>
          </w:rPr>
          <w:t>10.1111/cobi.13414</w:t>
        </w:r>
      </w:hyperlink>
    </w:p>
    <w:p w14:paraId="4F461AB9" w14:textId="77777777" w:rsidR="00A6683F" w:rsidRDefault="00A6683F" w:rsidP="00A6683F">
      <w:pPr>
        <w:pStyle w:val="CommentText"/>
      </w:pPr>
      <w:hyperlink r:id="rId3" w:history="1">
        <w:r w:rsidRPr="006F1762">
          <w:rPr>
            <w:rStyle w:val="Hyperlink"/>
            <w:highlight w:val="white"/>
          </w:rPr>
          <w:t>https://doi.org/</w:t>
        </w:r>
      </w:hyperlink>
      <w:hyperlink r:id="rId4" w:history="1">
        <w:r w:rsidRPr="006F1762">
          <w:rPr>
            <w:rStyle w:val="Hyperlink"/>
            <w:highlight w:val="white"/>
          </w:rPr>
          <w:t>10.1046/j.1523-1739.2002.99419.x</w:t>
        </w:r>
      </w:hyperlink>
    </w:p>
    <w:p w14:paraId="4F7C068B" w14:textId="77777777" w:rsidR="00A6683F" w:rsidRDefault="00A6683F" w:rsidP="00A6683F">
      <w:pPr>
        <w:pStyle w:val="CommentText"/>
      </w:pPr>
      <w:r>
        <w:t xml:space="preserve">Schaub, M., &amp; Kéry, M. (2021). </w:t>
      </w:r>
      <w:r>
        <w:rPr>
          <w:i/>
          <w:iCs/>
        </w:rPr>
        <w:t>Integrated population models: Theory and ecological applications with R and JAGS</w:t>
      </w:r>
      <w:r>
        <w:t>. Academic Press, Boston, USA.</w:t>
      </w:r>
    </w:p>
    <w:p w14:paraId="72DCCE1A" w14:textId="77777777" w:rsidR="00A6683F" w:rsidRDefault="00A6683F" w:rsidP="00A6683F">
      <w:pPr>
        <w:pStyle w:val="CommentText"/>
      </w:pPr>
    </w:p>
  </w:comment>
  <w:comment w:id="167" w:author="Steffen Oppel" w:date="2025-01-17T08:30:00Z" w:initials="SO">
    <w:p w14:paraId="0DC3471B" w14:textId="77777777" w:rsidR="00BC6B45" w:rsidRDefault="00BC6B45" w:rsidP="00BC6B45">
      <w:pPr>
        <w:pStyle w:val="CommentText"/>
      </w:pPr>
      <w:r>
        <w:rPr>
          <w:rStyle w:val="CommentReference"/>
        </w:rPr>
        <w:annotationRef/>
      </w:r>
      <w:r>
        <w:rPr>
          <w:lang w:val="de-CH"/>
        </w:rPr>
        <w:t>This is good</w:t>
      </w:r>
    </w:p>
  </w:comment>
  <w:comment w:id="215" w:author="Susanne" w:date="2025-01-10T14:31:00Z" w:initials="S">
    <w:p w14:paraId="2D0DF4C6" w14:textId="6B359330" w:rsidR="00EF7E99" w:rsidRDefault="00EF7E99">
      <w:pPr>
        <w:pStyle w:val="CommentText"/>
      </w:pPr>
      <w:r>
        <w:rPr>
          <w:rStyle w:val="CommentReference"/>
        </w:rPr>
        <w:annotationRef/>
      </w:r>
      <w:r>
        <w:t>rephrase</w:t>
      </w:r>
    </w:p>
  </w:comment>
  <w:comment w:id="222" w:author="Steffen Oppel" w:date="2025-01-10T14:31:00Z" w:initials="SO">
    <w:p w14:paraId="2D0DF4C7" w14:textId="77777777" w:rsidR="00EF7E99" w:rsidRDefault="00EF7E99" w:rsidP="00E41C7E">
      <w:pPr>
        <w:pStyle w:val="CommentText"/>
      </w:pPr>
      <w:r>
        <w:rPr>
          <w:rStyle w:val="CommentReference"/>
        </w:rPr>
        <w:annotationRef/>
      </w:r>
      <w:r>
        <w:t>If it isn‘t extinct yet, then ‚reinforcement‘ is a better term than ‚reintroduction‘. And you can argue that the reinforcement is needed to buy time for other conservation measures to take effect (a reintroduction should only occur once the threats have been eliminated).</w:t>
      </w:r>
    </w:p>
  </w:comment>
  <w:comment w:id="223" w:author="Steffen Oppel" w:date="2025-01-17T08:48:00Z" w:initials="SO">
    <w:p w14:paraId="2C7A6B3D" w14:textId="77777777" w:rsidR="00B513F2" w:rsidRDefault="00B513F2" w:rsidP="00B513F2">
      <w:pPr>
        <w:pStyle w:val="CommentText"/>
      </w:pPr>
      <w:r>
        <w:rPr>
          <w:rStyle w:val="CommentReference"/>
        </w:rPr>
        <w:annotationRef/>
      </w:r>
      <w:r>
        <w:rPr>
          <w:lang w:val="de-CH"/>
        </w:rPr>
        <w:t>This sounds weird - were they cross-fostered? I think here these details are not so important, so I would simply say that they were young birds prior to migration</w:t>
      </w:r>
    </w:p>
  </w:comment>
  <w:comment w:id="240" w:author="Susanne" w:date="2025-01-10T14:41:00Z" w:initials="S">
    <w:p w14:paraId="2D0DF4C8" w14:textId="6D34A9CE" w:rsidR="00EF7E99" w:rsidRDefault="00EF7E99">
      <w:pPr>
        <w:pStyle w:val="CommentText"/>
      </w:pPr>
      <w:r>
        <w:rPr>
          <w:rStyle w:val="CommentReference"/>
        </w:rPr>
        <w:annotationRef/>
      </w:r>
      <w:r>
        <w:t>Rephrase?</w:t>
      </w:r>
    </w:p>
  </w:comment>
  <w:comment w:id="241" w:author="Jaume Badia" w:date="2025-01-15T20:07:00Z" w:initials="JB">
    <w:p w14:paraId="5A8065CF" w14:textId="77777777" w:rsidR="007C66FE" w:rsidRDefault="007C66FE" w:rsidP="007C66FE">
      <w:pPr>
        <w:pStyle w:val="CommentText"/>
      </w:pPr>
      <w:r>
        <w:rPr>
          <w:rStyle w:val="CommentReference"/>
        </w:rPr>
        <w:annotationRef/>
      </w:r>
      <w:r>
        <w:rPr>
          <w:lang w:val="ca-ES"/>
        </w:rPr>
        <w:t>I think it reads well</w:t>
      </w:r>
    </w:p>
  </w:comment>
  <w:comment w:id="291" w:author="Steffen Oppel" w:date="2025-01-21T14:13:00Z" w:initials="SO">
    <w:p w14:paraId="1865489F" w14:textId="77777777" w:rsidR="00C25471" w:rsidRDefault="00C25471" w:rsidP="00C25471">
      <w:pPr>
        <w:pStyle w:val="CommentText"/>
      </w:pPr>
      <w:r>
        <w:rPr>
          <w:rStyle w:val="CommentReference"/>
        </w:rPr>
        <w:annotationRef/>
      </w:r>
      <w:r>
        <w:t>I think we need to adopt all changes prior to making more edits, because it is getting a bit ‚colourful‘ in this section...</w:t>
      </w:r>
    </w:p>
  </w:comment>
  <w:comment w:id="293" w:author="Jaume Badia" w:date="2025-01-10T14:31:00Z" w:initials="JB">
    <w:p w14:paraId="2D0DF4C9" w14:textId="2F6C88D6" w:rsidR="00EF7E99" w:rsidRDefault="00EF7E99" w:rsidP="00115A74">
      <w:pPr>
        <w:pStyle w:val="CommentText"/>
      </w:pPr>
      <w:r>
        <w:rPr>
          <w:rStyle w:val="CommentReference"/>
        </w:rPr>
        <w:annotationRef/>
      </w:r>
      <w:r>
        <w:rPr>
          <w:lang w:val="ca-ES"/>
        </w:rPr>
        <w:t>Indeed, "reinforcement" should be used instead of "reintroduction" if the species is not yet totally extinct.</w:t>
      </w:r>
    </w:p>
  </w:comment>
  <w:comment w:id="298" w:author="Steffen Oppel" w:date="2025-01-17T11:07:00Z" w:initials="SO">
    <w:p w14:paraId="6285D298" w14:textId="77777777" w:rsidR="00297CA8" w:rsidRDefault="00297CA8" w:rsidP="00297CA8">
      <w:pPr>
        <w:pStyle w:val="CommentText"/>
      </w:pPr>
      <w:r>
        <w:rPr>
          <w:rStyle w:val="CommentReference"/>
        </w:rPr>
        <w:annotationRef/>
      </w:r>
      <w:r>
        <w:rPr>
          <w:lang w:val="de-CH"/>
        </w:rPr>
        <w:t>I would put the specifics in the Acknowledgements</w:t>
      </w:r>
    </w:p>
  </w:comment>
  <w:comment w:id="319" w:author="Steffen Oppel" w:date="2025-01-10T14:31:00Z" w:initials="SO">
    <w:p w14:paraId="66A622B4" w14:textId="77777777" w:rsidR="00D52CD2" w:rsidRDefault="00EF7E99" w:rsidP="00D52CD2">
      <w:pPr>
        <w:pStyle w:val="CommentText"/>
      </w:pPr>
      <w:r>
        <w:rPr>
          <w:rStyle w:val="CommentReference"/>
        </w:rPr>
        <w:annotationRef/>
      </w:r>
      <w:r w:rsidR="00D52CD2">
        <w:t>There is no section on data collection - but I guess you are not using many raw data?</w:t>
      </w:r>
    </w:p>
    <w:p w14:paraId="0E8E4FB3" w14:textId="77777777" w:rsidR="00D52CD2" w:rsidRDefault="00D52CD2" w:rsidP="00D52CD2">
      <w:pPr>
        <w:pStyle w:val="CommentText"/>
      </w:pPr>
    </w:p>
    <w:p w14:paraId="2D0DF4CA" w14:textId="77777777" w:rsidR="00D52CD2" w:rsidRDefault="00D52CD2" w:rsidP="00D52CD2">
      <w:pPr>
        <w:pStyle w:val="CommentText"/>
      </w:pPr>
      <w:r>
        <w:t>The counts and survival data need to be briefly described somehow though!</w:t>
      </w:r>
    </w:p>
  </w:comment>
  <w:comment w:id="320" w:author="Susanne" w:date="2025-01-10T14:31:00Z" w:initials="S">
    <w:p w14:paraId="2D0DF4CB" w14:textId="4765E4E7" w:rsidR="00EF7E99" w:rsidRDefault="00EF7E99" w:rsidP="00EA01EF">
      <w:pPr>
        <w:pStyle w:val="CommentText"/>
      </w:pPr>
      <w:r>
        <w:rPr>
          <w:rStyle w:val="CommentReference"/>
        </w:rPr>
        <w:annotationRef/>
      </w:r>
      <w:r>
        <w:t>Perhaps start with the demographic parameters?</w:t>
      </w:r>
    </w:p>
  </w:comment>
  <w:comment w:id="323" w:author="Steffen Oppel" w:date="2025-01-17T12:27:00Z" w:initials="SO">
    <w:p w14:paraId="3D0DD616" w14:textId="77777777" w:rsidR="00CD40BC" w:rsidRDefault="00CD40BC" w:rsidP="00CD40BC">
      <w:pPr>
        <w:pStyle w:val="CommentText"/>
      </w:pPr>
      <w:r>
        <w:rPr>
          <w:rStyle w:val="CommentReference"/>
        </w:rPr>
        <w:annotationRef/>
      </w:r>
      <w:r>
        <w:rPr>
          <w:lang w:val="de-CH"/>
        </w:rPr>
        <w:t>I added this to address Jaume‘s comment below. Also, as a little Intro WHY we are specifying all of these things.</w:t>
      </w:r>
    </w:p>
  </w:comment>
  <w:comment w:id="339" w:author="Steffen Oppel" w:date="2025-01-17T12:09:00Z" w:initials="SO">
    <w:p w14:paraId="1A314383" w14:textId="5D1A82E9" w:rsidR="00145161" w:rsidRDefault="00145161" w:rsidP="00145161">
      <w:pPr>
        <w:pStyle w:val="CommentText"/>
      </w:pPr>
      <w:r>
        <w:rPr>
          <w:rStyle w:val="CommentReference"/>
        </w:rPr>
        <w:annotationRef/>
      </w:r>
      <w:r>
        <w:rPr>
          <w:lang w:val="de-CH"/>
        </w:rPr>
        <w:t>Is it not polygynandrous?</w:t>
      </w:r>
    </w:p>
  </w:comment>
  <w:comment w:id="342" w:author="Jaume Badia" w:date="2025-01-10T14:31:00Z" w:initials="JB">
    <w:p w14:paraId="2D0DF4CC" w14:textId="38C61C07" w:rsidR="00EF7E99" w:rsidRDefault="00EF7E99" w:rsidP="00EA01EF">
      <w:pPr>
        <w:pStyle w:val="CommentText"/>
      </w:pPr>
      <w:r>
        <w:rPr>
          <w:rStyle w:val="CommentReference"/>
        </w:rPr>
        <w:annotationRef/>
      </w:r>
      <w:r>
        <w:rPr>
          <w:lang w:val="ca-ES"/>
        </w:rPr>
        <w:t>"assume" instead of conclude is probably a better term</w:t>
      </w:r>
    </w:p>
  </w:comment>
  <w:comment w:id="354" w:author="Susanne" w:date="2025-01-10T14:31:00Z" w:initials="S">
    <w:p w14:paraId="27F23B67" w14:textId="77777777" w:rsidR="00852380" w:rsidRDefault="00852380" w:rsidP="00852380">
      <w:pPr>
        <w:pStyle w:val="CommentText"/>
      </w:pPr>
      <w:r>
        <w:rPr>
          <w:rStyle w:val="CommentReference"/>
        </w:rPr>
        <w:annotationRef/>
      </w:r>
      <w:r>
        <w:t>Ranges from Justyna 2010-2012</w:t>
      </w:r>
    </w:p>
  </w:comment>
  <w:comment w:id="355" w:author="Steffen Oppel" w:date="2025-01-10T14:31:00Z" w:initials="SO">
    <w:p w14:paraId="12DDB57D" w14:textId="77777777" w:rsidR="00852380" w:rsidRDefault="00852380" w:rsidP="00852380">
      <w:pPr>
        <w:pStyle w:val="CommentText"/>
      </w:pPr>
      <w:r>
        <w:rPr>
          <w:rStyle w:val="CommentReference"/>
        </w:rPr>
        <w:annotationRef/>
      </w:r>
      <w:r>
        <w:t>Seems logical if female survival is much lower than male survival:</w:t>
      </w:r>
    </w:p>
    <w:p w14:paraId="5E88326F" w14:textId="77777777" w:rsidR="00852380" w:rsidRDefault="00852380" w:rsidP="00852380">
      <w:pPr>
        <w:pStyle w:val="CommentText"/>
      </w:pPr>
    </w:p>
    <w:p w14:paraId="2A03A4BE" w14:textId="77777777" w:rsidR="00852380" w:rsidRDefault="00852380" w:rsidP="00852380">
      <w:pPr>
        <w:pStyle w:val="CommentText"/>
      </w:pPr>
      <w:r>
        <w:t xml:space="preserve">Donald, P.F. (2007) Adult sex ratios in wild bird populations. </w:t>
      </w:r>
      <w:r>
        <w:rPr>
          <w:i/>
          <w:iCs/>
        </w:rPr>
        <w:t>Ibis,</w:t>
      </w:r>
      <w:r>
        <w:t xml:space="preserve"> </w:t>
      </w:r>
      <w:r>
        <w:rPr>
          <w:b/>
          <w:bCs/>
        </w:rPr>
        <w:t>149,</w:t>
      </w:r>
      <w:r>
        <w:t xml:space="preserve"> 671-692.</w:t>
      </w:r>
    </w:p>
  </w:comment>
  <w:comment w:id="347" w:author="Steffen Oppel" w:date="2025-01-17T12:34:00Z" w:initials="SO">
    <w:p w14:paraId="053EDC88" w14:textId="77777777" w:rsidR="00852380" w:rsidRDefault="00852380" w:rsidP="00852380">
      <w:pPr>
        <w:pStyle w:val="CommentText"/>
      </w:pPr>
      <w:r>
        <w:rPr>
          <w:rStyle w:val="CommentReference"/>
        </w:rPr>
        <w:annotationRef/>
      </w:r>
      <w:r>
        <w:rPr>
          <w:lang w:val="de-CH"/>
        </w:rPr>
        <w:t>I moved this section up here because the paragraph starts talking about the reproductive system, so I think it is better to show the reproductive parameters before moving on to survival.</w:t>
      </w:r>
    </w:p>
  </w:comment>
  <w:comment w:id="403" w:author="Jaume Badia" w:date="2025-01-16T10:31:00Z" w:initials="JB">
    <w:p w14:paraId="513ED301" w14:textId="71A2C0B8" w:rsidR="00E069D3" w:rsidRDefault="00E069D3" w:rsidP="00E069D3">
      <w:pPr>
        <w:pStyle w:val="CommentText"/>
      </w:pPr>
      <w:r>
        <w:rPr>
          <w:rStyle w:val="CommentReference"/>
        </w:rPr>
        <w:annotationRef/>
      </w:r>
      <w:r>
        <w:rPr>
          <w:lang w:val="ca-ES"/>
        </w:rPr>
        <w:t>Well in theory mark-recapture models should correct for detection probability. Is it that we assume that the detection probability for males and females are the same in the analyses? Otherwise, there should be a correction. If that is the case, I suggest deleting this and just attributing the difference to site fidelity and dispersal probability.</w:t>
      </w:r>
    </w:p>
  </w:comment>
  <w:comment w:id="404" w:author="Steffen Oppel" w:date="2025-01-17T12:29:00Z" w:initials="SO">
    <w:p w14:paraId="1B9E0E14" w14:textId="77777777" w:rsidR="00CD40BC" w:rsidRDefault="00CD40BC" w:rsidP="00CD40BC">
      <w:pPr>
        <w:pStyle w:val="CommentText"/>
      </w:pPr>
      <w:r>
        <w:rPr>
          <w:rStyle w:val="CommentReference"/>
        </w:rPr>
        <w:annotationRef/>
      </w:r>
      <w:r>
        <w:rPr>
          <w:lang w:val="de-CH"/>
        </w:rPr>
        <w:t>Good point - I couldn‘t find the original study so it would be good to check those assumptions</w:t>
      </w:r>
    </w:p>
  </w:comment>
  <w:comment w:id="406" w:author="Jaume Badia" w:date="2025-01-16T10:33:00Z" w:initials="JB">
    <w:p w14:paraId="213BFF15" w14:textId="06767A95" w:rsidR="00372CBA" w:rsidRDefault="00372CBA" w:rsidP="00372CBA">
      <w:pPr>
        <w:pStyle w:val="CommentText"/>
      </w:pPr>
      <w:r>
        <w:rPr>
          <w:rStyle w:val="CommentReference"/>
        </w:rPr>
        <w:annotationRef/>
      </w:r>
      <w:r>
        <w:rPr>
          <w:lang w:val="ca-ES"/>
        </w:rPr>
        <w:t>Important to consider, some reviewers may criticize the fact of assuming survival from other populations. I don't know whether we should briefly discuss why these estimates are adequate for our population here, or wait until a possible comment from a review. Thoughts?</w:t>
      </w:r>
    </w:p>
  </w:comment>
  <w:comment w:id="432" w:author="Susanne" w:date="2025-01-10T14:31:00Z" w:initials="S">
    <w:p w14:paraId="2D0DF4CE" w14:textId="396F36FD" w:rsidR="00EF7E99" w:rsidRDefault="00EF7E99" w:rsidP="00EA01EF">
      <w:pPr>
        <w:pStyle w:val="CommentText"/>
      </w:pPr>
      <w:r>
        <w:rPr>
          <w:rStyle w:val="CommentReference"/>
        </w:rPr>
        <w:annotationRef/>
      </w:r>
      <w:r>
        <w:t>Ranges from Justyna 2010-2012</w:t>
      </w:r>
    </w:p>
  </w:comment>
  <w:comment w:id="458" w:author="Steffen Oppel" w:date="2025-01-10T14:31:00Z" w:initials="SO">
    <w:p w14:paraId="2D0DF4CF" w14:textId="77777777" w:rsidR="00EF7E99" w:rsidRDefault="00EF7E99" w:rsidP="00EA01EF">
      <w:pPr>
        <w:pStyle w:val="CommentText"/>
      </w:pPr>
      <w:r>
        <w:rPr>
          <w:rStyle w:val="CommentReference"/>
        </w:rPr>
        <w:annotationRef/>
      </w:r>
      <w:r>
        <w:t>Seems logical if female survival is much lower than male survival:</w:t>
      </w:r>
    </w:p>
    <w:p w14:paraId="2D0DF4D0" w14:textId="77777777" w:rsidR="00EF7E99" w:rsidRDefault="00EF7E99" w:rsidP="00EA01EF">
      <w:pPr>
        <w:pStyle w:val="CommentText"/>
      </w:pPr>
    </w:p>
    <w:p w14:paraId="2D0DF4D1" w14:textId="77777777" w:rsidR="00EF7E99" w:rsidRDefault="00EF7E99" w:rsidP="00EA01EF">
      <w:pPr>
        <w:pStyle w:val="CommentText"/>
      </w:pPr>
      <w:r>
        <w:t xml:space="preserve">Donald, P.F. (2007) Adult sex ratios in wild bird populations. </w:t>
      </w:r>
      <w:r>
        <w:rPr>
          <w:i/>
          <w:iCs/>
        </w:rPr>
        <w:t>Ibis,</w:t>
      </w:r>
      <w:r>
        <w:t xml:space="preserve"> </w:t>
      </w:r>
      <w:r>
        <w:rPr>
          <w:b/>
          <w:bCs/>
        </w:rPr>
        <w:t>149,</w:t>
      </w:r>
      <w:r>
        <w:t xml:space="preserve"> 671-692.</w:t>
      </w:r>
    </w:p>
  </w:comment>
  <w:comment w:id="462" w:author="Steffen Oppel" w:date="2025-01-10T14:31:00Z" w:initials="SO">
    <w:p w14:paraId="2D0DF4D2" w14:textId="77777777" w:rsidR="00EF7E99" w:rsidRDefault="00EF7E99" w:rsidP="00EA01EF">
      <w:pPr>
        <w:pStyle w:val="CommentText"/>
      </w:pPr>
      <w:r>
        <w:rPr>
          <w:rStyle w:val="CommentReference"/>
        </w:rPr>
        <w:annotationRef/>
      </w:r>
      <w:r>
        <w:t>I know you need to specify this in VORTEX, but for a diminishing remnant population this shouldn‘t be an issue. Either the carrying capacity is constantly changing (thus causing the decline) or it doesn‘t matter because the population is way below carrying capacity anyway.</w:t>
      </w:r>
    </w:p>
    <w:p w14:paraId="2D0DF4D3" w14:textId="77777777" w:rsidR="00EF7E99" w:rsidRDefault="00EF7E99" w:rsidP="00EA01EF">
      <w:pPr>
        <w:pStyle w:val="CommentText"/>
      </w:pPr>
    </w:p>
    <w:p w14:paraId="2D0DF4D4" w14:textId="77777777" w:rsidR="00EF7E99" w:rsidRDefault="00EF7E99" w:rsidP="00EA01EF">
      <w:pPr>
        <w:pStyle w:val="CommentText"/>
      </w:pPr>
      <w:r>
        <w:t>I would set this to 1000 for the past to avoid impacting the VORTEX simulations</w:t>
      </w:r>
    </w:p>
  </w:comment>
  <w:comment w:id="471" w:author="Jaume Badia" w:date="2025-01-16T10:35:00Z" w:initials="JB">
    <w:p w14:paraId="577864CC" w14:textId="77777777" w:rsidR="00541AA7" w:rsidRDefault="00541AA7" w:rsidP="00541AA7">
      <w:pPr>
        <w:pStyle w:val="CommentText"/>
      </w:pPr>
      <w:r>
        <w:rPr>
          <w:rStyle w:val="CommentReference"/>
        </w:rPr>
        <w:annotationRef/>
      </w:r>
      <w:r>
        <w:rPr>
          <w:lang w:val="ca-ES"/>
        </w:rPr>
        <w:t>Is there any sort of citation for that? Or some sort of personal communication or whatever.</w:t>
      </w:r>
    </w:p>
  </w:comment>
  <w:comment w:id="472" w:author="Steffen Oppel" w:date="2025-01-17T12:37:00Z" w:initials="SO">
    <w:p w14:paraId="7DC82230" w14:textId="77777777" w:rsidR="00852380" w:rsidRDefault="00852380" w:rsidP="00852380">
      <w:pPr>
        <w:pStyle w:val="CommentText"/>
      </w:pPr>
      <w:r>
        <w:rPr>
          <w:rStyle w:val="CommentReference"/>
        </w:rPr>
        <w:annotationRef/>
      </w:r>
      <w:r>
        <w:rPr>
          <w:lang w:val="de-CH"/>
        </w:rPr>
        <w:t>I think that‘s Tanneberger 2018 in the next sentence</w:t>
      </w:r>
    </w:p>
  </w:comment>
  <w:comment w:id="482" w:author="Jaume Badia" w:date="2025-01-16T10:36:00Z" w:initials="JB">
    <w:p w14:paraId="5099E836" w14:textId="1BF49440" w:rsidR="008F18C7" w:rsidRDefault="008F18C7" w:rsidP="008F18C7">
      <w:pPr>
        <w:pStyle w:val="CommentText"/>
      </w:pPr>
      <w:r>
        <w:rPr>
          <w:rStyle w:val="CommentReference"/>
        </w:rPr>
        <w:annotationRef/>
      </w:r>
      <w:r>
        <w:rPr>
          <w:lang w:val="ca-ES"/>
        </w:rPr>
        <w:t>Changed scale to match it with the one above</w:t>
      </w:r>
    </w:p>
  </w:comment>
  <w:comment w:id="630" w:author="Jaume Badia" w:date="2025-01-16T10:40:00Z" w:initials="JB">
    <w:p w14:paraId="64C439E6" w14:textId="77777777" w:rsidR="00E631CC" w:rsidRDefault="00E631CC" w:rsidP="00E631CC">
      <w:pPr>
        <w:pStyle w:val="CommentText"/>
      </w:pPr>
      <w:r>
        <w:rPr>
          <w:rStyle w:val="CommentReference"/>
        </w:rPr>
        <w:annotationRef/>
      </w:r>
      <w:r>
        <w:rPr>
          <w:color w:val="232323"/>
          <w:highlight w:val="white"/>
        </w:rPr>
        <w:t>Plummer, M. (2017) JAGS Version 4.3.0 User Manual.</w:t>
      </w:r>
      <w:r>
        <w:t xml:space="preserve"> </w:t>
      </w:r>
    </w:p>
  </w:comment>
  <w:comment w:id="768" w:author="Susanne" w:date="2025-01-10T14:31:00Z" w:initials="S">
    <w:p w14:paraId="2D0DF4D5" w14:textId="33CA908F" w:rsidR="00EF7E99" w:rsidRDefault="00EF7E99" w:rsidP="008739FD">
      <w:pPr>
        <w:pStyle w:val="CommentText"/>
      </w:pPr>
      <w:r>
        <w:rPr>
          <w:rStyle w:val="CommentReference"/>
        </w:rPr>
        <w:annotationRef/>
      </w:r>
      <w:r>
        <w:t>Make 15 years more sense, because projection is 20 years?</w:t>
      </w:r>
    </w:p>
  </w:comment>
  <w:comment w:id="874" w:author="Jaume Badia" w:date="2025-01-16T10:40:00Z" w:initials="JB">
    <w:p w14:paraId="2377F2E7" w14:textId="77777777" w:rsidR="00B42B22" w:rsidRDefault="00B42B22" w:rsidP="00B42B22">
      <w:pPr>
        <w:pStyle w:val="CommentText"/>
      </w:pPr>
      <w:r>
        <w:rPr>
          <w:rStyle w:val="CommentReference"/>
        </w:rPr>
        <w:annotationRef/>
      </w:r>
      <w:r>
        <w:rPr>
          <w:color w:val="232323"/>
          <w:highlight w:val="white"/>
        </w:rPr>
        <w:t>Plummer, M. (2017) JAGS Version 4.3.0 User Manual.</w:t>
      </w:r>
      <w:r>
        <w:t xml:space="preserve"> </w:t>
      </w:r>
    </w:p>
  </w:comment>
  <w:comment w:id="903" w:author="Steffen Oppel" w:date="2025-01-21T14:14:00Z" w:initials="SO">
    <w:p w14:paraId="521DF7BE" w14:textId="77777777" w:rsidR="002E7EB2" w:rsidRDefault="002E7EB2" w:rsidP="002E7EB2">
      <w:pPr>
        <w:pStyle w:val="CommentText"/>
      </w:pPr>
      <w:r>
        <w:rPr>
          <w:rStyle w:val="CommentReference"/>
        </w:rPr>
        <w:annotationRef/>
      </w:r>
      <w:r>
        <w:t>Too much detail</w:t>
      </w:r>
    </w:p>
  </w:comment>
  <w:comment w:id="912" w:author="Steffen Oppel" w:date="2025-01-21T14:29:00Z" w:initials="SO">
    <w:p w14:paraId="3AA15681" w14:textId="77777777" w:rsidR="005F0F4A" w:rsidRDefault="005F0F4A" w:rsidP="005F0F4A">
      <w:pPr>
        <w:pStyle w:val="CommentText"/>
      </w:pPr>
      <w:r>
        <w:rPr>
          <w:rStyle w:val="CommentReference"/>
        </w:rPr>
        <w:annotationRef/>
      </w:r>
      <w:r>
        <w:t>Fig. 2 has future projections, but this text is about hypothetical past scenarios, so the figure should not show future projections?</w:t>
      </w:r>
    </w:p>
  </w:comment>
  <w:comment w:id="950" w:author="Steffen Oppel" w:date="2025-01-21T14:33:00Z" w:initials="SO">
    <w:p w14:paraId="409B1BF9" w14:textId="77777777" w:rsidR="00E6403F" w:rsidRDefault="009645C1" w:rsidP="00E6403F">
      <w:pPr>
        <w:pStyle w:val="CommentText"/>
      </w:pPr>
      <w:r>
        <w:rPr>
          <w:rStyle w:val="CommentReference"/>
        </w:rPr>
        <w:annotationRef/>
      </w:r>
      <w:r w:rsidR="00E6403F">
        <w:t>We can make this graph better with matching colour schemes and bigger labels and the actual scenario in the top left (labelled (a)) - if that is what you actually want?</w:t>
      </w:r>
    </w:p>
    <w:p w14:paraId="198CFF98" w14:textId="77777777" w:rsidR="00E6403F" w:rsidRDefault="00E6403F" w:rsidP="00E6403F">
      <w:pPr>
        <w:pStyle w:val="CommentText"/>
      </w:pPr>
    </w:p>
    <w:p w14:paraId="27E93323" w14:textId="77777777" w:rsidR="00E6403F" w:rsidRDefault="00E6403F" w:rsidP="00E6403F">
      <w:pPr>
        <w:pStyle w:val="CommentText"/>
      </w:pPr>
      <w:r>
        <w:t>We should also ensure a constant y-axis...</w:t>
      </w:r>
    </w:p>
  </w:comment>
  <w:comment w:id="997" w:author="Steffen Oppel" w:date="2025-01-21T15:01:00Z" w:initials="SO">
    <w:p w14:paraId="7318F60B" w14:textId="77777777" w:rsidR="00FE27B4" w:rsidRDefault="00FE27B4" w:rsidP="00FE27B4">
      <w:pPr>
        <w:pStyle w:val="CommentText"/>
      </w:pPr>
      <w:r>
        <w:rPr>
          <w:rStyle w:val="CommentReference"/>
        </w:rPr>
        <w:annotationRef/>
      </w:r>
      <w:r>
        <w:t>To me this is an important message - if you only have 200 ha then there is no need to release way more individuals than can actually fit into those 200 ha?</w:t>
      </w:r>
    </w:p>
  </w:comment>
  <w:comment w:id="1070" w:author="Steffen Oppel" w:date="2025-01-21T14:46:00Z" w:initials="SO">
    <w:p w14:paraId="7A8FF120" w14:textId="1EAA545D" w:rsidR="006D1D37" w:rsidRDefault="006D1D37" w:rsidP="006D1D37">
      <w:pPr>
        <w:pStyle w:val="CommentText"/>
      </w:pPr>
      <w:r>
        <w:rPr>
          <w:rStyle w:val="CommentReference"/>
        </w:rPr>
        <w:annotationRef/>
      </w:r>
      <w:r>
        <w:t>I would move this figure to the appendix and focus on all the scenarios rather than just showing 4 (if we show just 4, we don‘t need to fit 36)?</w:t>
      </w:r>
    </w:p>
  </w:comment>
  <w:comment w:id="1075" w:author="Susanne" w:date="2025-01-13T14:55:00Z" w:initials="S">
    <w:p w14:paraId="2D0DF4D6" w14:textId="20F70D18" w:rsidR="00EF7E99" w:rsidRDefault="00EF7E99" w:rsidP="004651D6">
      <w:pPr>
        <w:pStyle w:val="CommentText"/>
      </w:pPr>
      <w:r>
        <w:rPr>
          <w:rStyle w:val="CommentReference"/>
        </w:rPr>
        <w:annotationRef/>
      </w:r>
      <w:r>
        <w:t>I was not able to reproduce this fig from the output table</w:t>
      </w:r>
    </w:p>
  </w:comment>
  <w:comment w:id="1076" w:author="Steffen Oppel" w:date="2025-01-21T14:30:00Z" w:initials="SO">
    <w:p w14:paraId="3D36288B" w14:textId="77777777" w:rsidR="005F0F4A" w:rsidRDefault="005F0F4A" w:rsidP="005F0F4A">
      <w:pPr>
        <w:pStyle w:val="CommentText"/>
      </w:pPr>
      <w:r>
        <w:rPr>
          <w:rStyle w:val="CommentReference"/>
        </w:rPr>
        <w:annotationRef/>
      </w:r>
      <w:r>
        <w:t>No, because it requires the entire MCMC output from all simulations, not just the mean and SD for each parameter</w:t>
      </w:r>
    </w:p>
  </w:comment>
  <w:comment w:id="1090" w:author="Susanne" w:date="2025-01-10T14:49:00Z" w:initials="S">
    <w:p w14:paraId="2D0DF4D7" w14:textId="2ECBDFB0" w:rsidR="00EF7E99" w:rsidRDefault="00EF7E99" w:rsidP="008739FD">
      <w:pPr>
        <w:pStyle w:val="CommentText"/>
      </w:pPr>
      <w:r>
        <w:rPr>
          <w:rStyle w:val="CommentReference"/>
        </w:rPr>
        <w:annotationRef/>
      </w:r>
      <w:r>
        <w:t xml:space="preserve">I adopted this plot from your paper. My idea is to provide the information of habitat extent, release years and improvement in survival needed for positive growth rate in one plot. </w:t>
      </w:r>
    </w:p>
  </w:comment>
  <w:comment w:id="1091" w:author="Jaume Badia" w:date="2025-01-16T10:44:00Z" w:initials="JB">
    <w:p w14:paraId="59005B47" w14:textId="77777777" w:rsidR="00774E60" w:rsidRDefault="00774E60" w:rsidP="00774E60">
      <w:pPr>
        <w:pStyle w:val="CommentText"/>
      </w:pPr>
      <w:r>
        <w:rPr>
          <w:rStyle w:val="CommentReference"/>
        </w:rPr>
        <w:annotationRef/>
      </w:r>
      <w:r>
        <w:rPr>
          <w:lang w:val="ca-ES"/>
        </w:rPr>
        <w:t>I think it is good to show something like this. Two points however.</w:t>
      </w:r>
    </w:p>
    <w:p w14:paraId="7DBAAAF9" w14:textId="77777777" w:rsidR="00774E60" w:rsidRDefault="00774E60" w:rsidP="00774E60">
      <w:pPr>
        <w:pStyle w:val="CommentText"/>
        <w:numPr>
          <w:ilvl w:val="0"/>
          <w:numId w:val="1"/>
        </w:numPr>
      </w:pPr>
      <w:r>
        <w:rPr>
          <w:lang w:val="ca-ES"/>
        </w:rPr>
        <w:t>Perhaps worth it to make colors match the color palette in other graphs</w:t>
      </w:r>
    </w:p>
    <w:p w14:paraId="05ADEECB" w14:textId="77777777" w:rsidR="00774E60" w:rsidRDefault="00774E60" w:rsidP="00774E60">
      <w:pPr>
        <w:pStyle w:val="CommentText"/>
        <w:numPr>
          <w:ilvl w:val="0"/>
          <w:numId w:val="1"/>
        </w:numPr>
      </w:pPr>
      <w:r>
        <w:rPr>
          <w:lang w:val="ca-ES"/>
        </w:rPr>
        <w:t xml:space="preserve">I am just a bit concerned about the message that people will extract from seeing the subplot on releases for 20 years. If the projections are for 20 years, of course the population will increment at year 20, but with the current demographic estimates it will decline afterwards. We may get some reasonable criticism from the reviewers for this, probably. </w:t>
      </w:r>
    </w:p>
  </w:comment>
  <w:comment w:id="1092" w:author="Steffen Oppel" w:date="2025-01-21T14:35:00Z" w:initials="SO">
    <w:p w14:paraId="0089559B" w14:textId="77777777" w:rsidR="00C51958" w:rsidRDefault="00C51958" w:rsidP="00C51958">
      <w:pPr>
        <w:pStyle w:val="CommentText"/>
      </w:pPr>
      <w:r>
        <w:rPr>
          <w:rStyle w:val="CommentReference"/>
        </w:rPr>
        <w:annotationRef/>
      </w:r>
      <w:r>
        <w:t>I agree - maybe it would be better to use 5,10, and 15 years of reinforcement and a 25-year projection horizon?</w:t>
      </w:r>
    </w:p>
  </w:comment>
  <w:comment w:id="1100" w:author="Susanne" w:date="2025-01-10T14:31:00Z" w:initials="S">
    <w:p w14:paraId="2D0DF4D8" w14:textId="048A0DF4" w:rsidR="00EF7E99" w:rsidRDefault="00EF7E99">
      <w:pPr>
        <w:pStyle w:val="CommentText"/>
      </w:pPr>
      <w:r>
        <w:rPr>
          <w:rStyle w:val="CommentReference"/>
        </w:rPr>
        <w:annotationRef/>
      </w:r>
      <w:r>
        <w:t>I only used the 4 values from the current scenarios, could you simulate more habitat scenarios to get the line smoother?</w:t>
      </w:r>
    </w:p>
  </w:comment>
  <w:comment w:id="1101" w:author="Steffen Oppel" w:date="2025-01-21T14:38:00Z" w:initials="SO">
    <w:p w14:paraId="3A99B079" w14:textId="77777777" w:rsidR="00795EEB" w:rsidRDefault="00795EEB" w:rsidP="00795EEB">
      <w:pPr>
        <w:pStyle w:val="CommentText"/>
      </w:pPr>
      <w:r>
        <w:rPr>
          <w:rStyle w:val="CommentReference"/>
        </w:rPr>
        <w:annotationRef/>
      </w:r>
      <w:r>
        <w:t>Yes, but fundamentally the extent of the habitat functions only as an upper  boundary for the growth rate</w:t>
      </w:r>
    </w:p>
  </w:comment>
  <w:comment w:id="1115" w:author="Susanne" w:date="2025-01-10T14:31:00Z" w:initials="S">
    <w:p w14:paraId="2D0DF4D9" w14:textId="281F90A3" w:rsidR="00EF7E99" w:rsidRDefault="00EF7E99">
      <w:pPr>
        <w:pStyle w:val="CommentText"/>
      </w:pPr>
      <w:r>
        <w:rPr>
          <w:rStyle w:val="CommentReference"/>
        </w:rPr>
        <w:annotationRef/>
      </w:r>
      <w:r>
        <w:t>15 years instead of 20 years?</w:t>
      </w:r>
    </w:p>
  </w:comment>
  <w:comment w:id="1116" w:author="Steffen Oppel" w:date="2025-01-21T14:45:00Z" w:initials="SO">
    <w:p w14:paraId="63685DA2" w14:textId="77777777" w:rsidR="00D77194" w:rsidRDefault="00D77194" w:rsidP="00D77194">
      <w:pPr>
        <w:pStyle w:val="CommentText"/>
      </w:pPr>
      <w:r>
        <w:rPr>
          <w:rStyle w:val="CommentReference"/>
        </w:rPr>
        <w:annotationRef/>
      </w:r>
      <w:r>
        <w:t>Yes, may be sensible, and a longer projection horizon?</w:t>
      </w:r>
    </w:p>
  </w:comment>
  <w:comment w:id="1132" w:author="Jaume Badia" w:date="2025-01-16T10:53:00Z" w:initials="JB">
    <w:p w14:paraId="19A3DFC5" w14:textId="510E5674" w:rsidR="00F405BF" w:rsidRDefault="00F405BF" w:rsidP="00F405BF">
      <w:pPr>
        <w:pStyle w:val="CommentText"/>
      </w:pPr>
      <w:r>
        <w:rPr>
          <w:rStyle w:val="CommentReference"/>
        </w:rPr>
        <w:annotationRef/>
      </w:r>
      <w:r>
        <w:rPr>
          <w:lang w:val="ca-ES"/>
        </w:rPr>
        <w:t>I would start with some brief  context about the study</w:t>
      </w:r>
    </w:p>
  </w:comment>
  <w:comment w:id="1133" w:author="Steffen Oppel" w:date="2025-01-21T15:10:00Z" w:initials="SO">
    <w:p w14:paraId="08212CB8" w14:textId="77777777" w:rsidR="00803029" w:rsidRDefault="00803029" w:rsidP="00803029">
      <w:pPr>
        <w:pStyle w:val="CommentText"/>
      </w:pPr>
      <w:r>
        <w:rPr>
          <w:rStyle w:val="CommentReference"/>
        </w:rPr>
        <w:annotationRef/>
      </w:r>
      <w:r>
        <w:t>I agree, but I made it a summary of our direct results.</w:t>
      </w:r>
    </w:p>
  </w:comment>
  <w:comment w:id="1150" w:author="Susanne" w:date="2025-01-14T14:33:00Z" w:initials="S">
    <w:p w14:paraId="2D0DF4DA" w14:textId="06B59987" w:rsidR="00EF7E99" w:rsidRDefault="00EF7E99" w:rsidP="00F40C65">
      <w:pPr>
        <w:pStyle w:val="CommentText"/>
      </w:pPr>
      <w:r>
        <w:rPr>
          <w:rStyle w:val="CommentReference"/>
        </w:rPr>
        <w:annotationRef/>
      </w:r>
      <w:r>
        <w:t>Rephrase, too strong</w:t>
      </w:r>
    </w:p>
  </w:comment>
  <w:comment w:id="1155" w:author="Susanne" w:date="2025-01-10T14:31:00Z" w:initials="S">
    <w:p w14:paraId="2D0DF4DB" w14:textId="77777777" w:rsidR="00EF7E99" w:rsidRDefault="00EF7E99">
      <w:pPr>
        <w:pStyle w:val="CommentText"/>
      </w:pPr>
      <w:r>
        <w:rPr>
          <w:rStyle w:val="CommentReference"/>
        </w:rPr>
        <w:annotationRef/>
      </w:r>
      <w:r>
        <w:t>rephrase</w:t>
      </w:r>
    </w:p>
  </w:comment>
  <w:comment w:id="1181" w:author="Steffen Oppel" w:date="2025-01-21T15:24:00Z" w:initials="SO">
    <w:p w14:paraId="20160943" w14:textId="77777777" w:rsidR="00736670" w:rsidRDefault="00736670" w:rsidP="00736670">
      <w:pPr>
        <w:pStyle w:val="CommentText"/>
      </w:pPr>
      <w:r>
        <w:rPr>
          <w:rStyle w:val="CommentReference"/>
        </w:rPr>
        <w:annotationRef/>
      </w:r>
      <w:r>
        <w:t>1 singing male may already qualify as ‚extinct‘?</w:t>
      </w:r>
    </w:p>
  </w:comment>
  <w:comment w:id="1185" w:author="Steffen Oppel" w:date="2025-01-21T15:41:00Z" w:initials="SO">
    <w:p w14:paraId="1FAF9859" w14:textId="77777777" w:rsidR="00462AA9" w:rsidRDefault="00462AA9" w:rsidP="00462AA9">
      <w:pPr>
        <w:pStyle w:val="CommentText"/>
      </w:pPr>
      <w:r>
        <w:rPr>
          <w:rStyle w:val="CommentReference"/>
        </w:rPr>
        <w:annotationRef/>
      </w:r>
      <w:r>
        <w:t>I think this is possibly a more relevant discussion that pertains directly to our results.</w:t>
      </w:r>
    </w:p>
    <w:p w14:paraId="2E745A50" w14:textId="77777777" w:rsidR="00462AA9" w:rsidRDefault="00462AA9" w:rsidP="00462AA9">
      <w:pPr>
        <w:pStyle w:val="CommentText"/>
      </w:pPr>
    </w:p>
    <w:p w14:paraId="543718AD" w14:textId="77777777" w:rsidR="00462AA9" w:rsidRDefault="00462AA9" w:rsidP="00462AA9">
      <w:pPr>
        <w:pStyle w:val="CommentText"/>
      </w:pPr>
      <w:r>
        <w:t>I can‘t think of a way how we could model that (basically you need to assume that emigrations scales somehow to patch size), but I think it is important to flag up that the ‚increase in survival‘ may in fact happen automatically once you have a large patch of habitat?</w:t>
      </w:r>
    </w:p>
  </w:comment>
  <w:comment w:id="1208" w:author="Susanne" w:date="2025-01-14T14:34:00Z" w:initials="S">
    <w:p w14:paraId="2D0DF4E1" w14:textId="24144DA6" w:rsidR="00EF7E99" w:rsidRDefault="00EF7E99" w:rsidP="00F40C65">
      <w:pPr>
        <w:pStyle w:val="CommentText"/>
      </w:pPr>
      <w:r>
        <w:rPr>
          <w:rStyle w:val="CommentReference"/>
        </w:rPr>
        <w:annotationRef/>
      </w:r>
      <w:r>
        <w:t>Replace/ add flyway scale</w:t>
      </w:r>
    </w:p>
  </w:comment>
  <w:comment w:id="1249" w:author="Steffen Oppel" w:date="2025-01-21T15:41:00Z" w:initials="SO">
    <w:p w14:paraId="7705B0F9" w14:textId="77777777" w:rsidR="00462AA9" w:rsidRDefault="00462AA9" w:rsidP="00462AA9">
      <w:pPr>
        <w:pStyle w:val="CommentText"/>
      </w:pPr>
      <w:r>
        <w:rPr>
          <w:rStyle w:val="CommentReference"/>
        </w:rPr>
        <w:annotationRef/>
      </w:r>
      <w:r>
        <w:t>Moved a bit down to better fit into the text - but some of this may be repetitive and could be shortened?</w:t>
      </w:r>
    </w:p>
  </w:comment>
  <w:comment w:id="1271" w:author="Susanne" w:date="2025-01-13T16:04:00Z" w:initials="S">
    <w:p w14:paraId="2D0DF4E3" w14:textId="198A75F8" w:rsidR="00EF7E99" w:rsidRDefault="00EF7E99" w:rsidP="008E432B">
      <w:pPr>
        <w:pStyle w:val="CommentText"/>
      </w:pPr>
      <w:r>
        <w:rPr>
          <w:rStyle w:val="CommentReference"/>
        </w:rPr>
        <w:annotationRef/>
      </w:r>
      <w:r>
        <w:t>We only marked and resighted the translocated birds, so I would not think that they are part from an increasing population. The population of the pilot study also declined for several years. It is more a sample of 50 chicks released somewhere and see how many come back. After the first release the returns were just extraordinary high, we might not repeat that in the future.</w:t>
      </w:r>
    </w:p>
  </w:comment>
  <w:comment w:id="1272" w:author="Jaume Badia" w:date="2025-01-16T10:55:00Z" w:initials="JB">
    <w:p w14:paraId="2D3782F1" w14:textId="77777777" w:rsidR="00AD21C5" w:rsidRDefault="00AD21C5" w:rsidP="00AD21C5">
      <w:pPr>
        <w:pStyle w:val="CommentText"/>
      </w:pPr>
      <w:r>
        <w:rPr>
          <w:rStyle w:val="CommentReference"/>
        </w:rPr>
        <w:annotationRef/>
      </w:r>
      <w:r>
        <w:rPr>
          <w:lang w:val="ca-ES"/>
        </w:rPr>
        <w:t>Ok! Thanks</w:t>
      </w:r>
    </w:p>
  </w:comment>
  <w:comment w:id="1279" w:author="Jaume Badia" w:date="2025-01-10T14:55:00Z" w:initials="JB">
    <w:p w14:paraId="2D0DF4E4" w14:textId="09EBAE38" w:rsidR="00EF7E99" w:rsidRDefault="00EF7E99" w:rsidP="002F4A47">
      <w:pPr>
        <w:pStyle w:val="CommentText"/>
      </w:pPr>
      <w:r>
        <w:rPr>
          <w:rStyle w:val="CommentReference"/>
        </w:rPr>
        <w:annotationRef/>
      </w:r>
      <w:r>
        <w:rPr>
          <w:lang w:val="ca-ES"/>
        </w:rPr>
        <w:t>I would specify the reason why this has not been possible: lack of enough data from the local population, I guess. Also I don't see the connection between, the second sentence "suggesting that..." and the former here. Do you want to say that we do not know about the relationship between weather and population change because we could not test it, but according to the research available in similar species it is likely that weather has an effect? I would try to reformulate to something like this, if that is the case.</w:t>
      </w:r>
    </w:p>
  </w:comment>
  <w:comment w:id="1280" w:author="Susanne" w:date="2025-01-10T14:55:00Z" w:initials="S">
    <w:p w14:paraId="2D0DF4E5" w14:textId="77777777" w:rsidR="00EF7E99" w:rsidRDefault="00EF7E99" w:rsidP="002F4A47">
      <w:pPr>
        <w:pStyle w:val="CommentText"/>
      </w:pPr>
      <w:r>
        <w:rPr>
          <w:rStyle w:val="CommentReference"/>
        </w:rPr>
        <w:annotationRef/>
      </w:r>
      <w:r>
        <w:t>I correlated population change from 2003-2023 to rainfall (May-Apr) in Senegal and Morocco, but it was not significant -&gt; rephrase</w:t>
      </w:r>
    </w:p>
  </w:comment>
  <w:comment w:id="1273" w:author="Steffen Oppel" w:date="2025-01-21T15:47:00Z" w:initials="SO">
    <w:p w14:paraId="5BA4E4D2" w14:textId="77777777" w:rsidR="00710D1A" w:rsidRDefault="00710D1A" w:rsidP="00710D1A">
      <w:pPr>
        <w:pStyle w:val="CommentText"/>
      </w:pPr>
      <w:r>
        <w:rPr>
          <w:rStyle w:val="CommentReference"/>
        </w:rPr>
        <w:annotationRef/>
      </w:r>
      <w:r>
        <w:t>If we have too many words I would omit such speculative paragraphs - this is all true but our study cannot shed any light on temporal variation in survival or the possible drivers for it. The fact that our estimates of ‚survival‘ include emigration (which is a big concern in small habitat patches!) makes me think we should rather focus on that issue?</w:t>
      </w:r>
    </w:p>
  </w:comment>
  <w:comment w:id="1304" w:author="Jaume Badia" w:date="2025-01-10T14:31:00Z" w:initials="JB">
    <w:p w14:paraId="2D0DF4E6" w14:textId="5C884709" w:rsidR="00EF7E99" w:rsidRDefault="00EF7E99" w:rsidP="00AA5C0A">
      <w:pPr>
        <w:pStyle w:val="CommentText"/>
      </w:pPr>
      <w:r>
        <w:rPr>
          <w:rStyle w:val="CommentReference"/>
        </w:rPr>
        <w:annotationRef/>
      </w:r>
      <w:r>
        <w:rPr>
          <w:lang w:val="ca-ES"/>
        </w:rPr>
        <w:t>Interesting point. I guess in species with low site fidelity, there are many individuals lost by emigration, but at least some gained by immigration. It is probably impossible to quantify immigration here, but it is probably playing a meaningful role.</w:t>
      </w:r>
    </w:p>
  </w:comment>
  <w:comment w:id="1305" w:author="Susanne" w:date="2025-01-10T14:31:00Z" w:initials="S">
    <w:p w14:paraId="2D0DF4E7" w14:textId="77777777" w:rsidR="00EF7E99" w:rsidRDefault="00EF7E99" w:rsidP="004961F7">
      <w:pPr>
        <w:pStyle w:val="CommentText"/>
      </w:pPr>
      <w:r>
        <w:rPr>
          <w:rStyle w:val="CommentReference"/>
        </w:rPr>
        <w:annotationRef/>
      </w:r>
      <w:r>
        <w:t>In Lithuania the next core population is 250 km away, and there are a few ring recoveries proving exchange. In Pomerania, the next population is 600 km away, so we can not expect immigration from there.</w:t>
      </w:r>
    </w:p>
  </w:comment>
  <w:comment w:id="1310" w:author="Steffen Oppel" w:date="2025-01-21T15:55:00Z" w:initials="SO">
    <w:p w14:paraId="4AFA21B0" w14:textId="77777777" w:rsidR="00B56345" w:rsidRDefault="00B56345" w:rsidP="00B56345">
      <w:pPr>
        <w:pStyle w:val="CommentText"/>
      </w:pPr>
      <w:r>
        <w:rPr>
          <w:rStyle w:val="CommentReference"/>
        </w:rPr>
        <w:annotationRef/>
      </w:r>
      <w:r>
        <w:t>I think this should be more concise and not &gt;2 pages. Some of it is repetitive, so I slashed the text here a bit</w:t>
      </w:r>
    </w:p>
  </w:comment>
  <w:comment w:id="1324" w:author="Steffen Oppel" w:date="2025-01-21T15:54:00Z" w:initials="SO">
    <w:p w14:paraId="52EB5DDD" w14:textId="6529FF54" w:rsidR="00EF5E03" w:rsidRDefault="00EF5E03" w:rsidP="00EF5E03">
      <w:pPr>
        <w:pStyle w:val="CommentText"/>
      </w:pPr>
      <w:r>
        <w:rPr>
          <w:rStyle w:val="CommentReference"/>
        </w:rPr>
        <w:annotationRef/>
      </w:r>
      <w:r>
        <w:t>Why is ‚still ongoing‘ followed by between 2001 and 2008? That doesn‘t sound like ‚ongoing‘ (in 2025!?). It also doesn‘t add up to 20 years?</w:t>
      </w:r>
    </w:p>
  </w:comment>
  <w:comment w:id="1317" w:author="Steffen Oppel" w:date="2025-01-21T15:56:00Z" w:initials="SO">
    <w:p w14:paraId="0E22696B" w14:textId="77777777" w:rsidR="00B56345" w:rsidRDefault="00B56345" w:rsidP="00B56345">
      <w:pPr>
        <w:pStyle w:val="CommentText"/>
      </w:pPr>
      <w:r>
        <w:rPr>
          <w:rStyle w:val="CommentReference"/>
        </w:rPr>
        <w:annotationRef/>
      </w:r>
      <w:r>
        <w:t>This should go into the Introduction if we want to retain it</w:t>
      </w:r>
    </w:p>
  </w:comment>
  <w:comment w:id="1341" w:author="Steffen Oppel" w:date="2025-01-21T15:59:00Z" w:initials="SO">
    <w:p w14:paraId="7FB4CDFC" w14:textId="77777777" w:rsidR="00984349" w:rsidRDefault="00984349" w:rsidP="00984349">
      <w:pPr>
        <w:pStyle w:val="CommentText"/>
      </w:pPr>
      <w:r>
        <w:rPr>
          <w:rStyle w:val="CommentReference"/>
        </w:rPr>
        <w:annotationRef/>
      </w:r>
      <w:r>
        <w:t>Too much detail for the ‚conclusions‘</w:t>
      </w:r>
    </w:p>
  </w:comment>
  <w:comment w:id="1390" w:author="Steffen Oppel" w:date="2025-01-21T16:04:00Z" w:initials="SO">
    <w:p w14:paraId="1F156F9F" w14:textId="77777777" w:rsidR="00D06C03" w:rsidRDefault="00D06C03" w:rsidP="00D06C03">
      <w:pPr>
        <w:pStyle w:val="CommentText"/>
      </w:pPr>
      <w:r>
        <w:rPr>
          <w:rStyle w:val="CommentReference"/>
        </w:rPr>
        <w:annotationRef/>
      </w:r>
      <w:r>
        <w:t>Too much detail for Conclusion, should be in Intro or Methods</w:t>
      </w:r>
    </w:p>
  </w:comment>
  <w:comment w:id="1430" w:author="Steffen Oppel" w:date="2025-01-21T16:05:00Z" w:initials="SO">
    <w:p w14:paraId="721AD050" w14:textId="77777777" w:rsidR="002245AE" w:rsidRDefault="002245AE" w:rsidP="002245AE">
      <w:pPr>
        <w:pStyle w:val="CommentText"/>
      </w:pPr>
      <w:r>
        <w:rPr>
          <w:rStyle w:val="CommentReference"/>
        </w:rPr>
        <w:annotationRef/>
      </w:r>
      <w:r>
        <w:t>Do you use a reference managing software? It would help with the formatting. If not, we can just add the inserted citations as plain text, but it will get very messy after a while...</w:t>
      </w:r>
    </w:p>
  </w:comment>
  <w:comment w:id="1437" w:author="Susanne" w:date="2025-01-10T14:31:00Z" w:initials="S">
    <w:p w14:paraId="2D0DF4EA" w14:textId="639F7FF0" w:rsidR="00EF7E99" w:rsidRDefault="00EF7E99" w:rsidP="00BA10E2">
      <w:pPr>
        <w:pStyle w:val="CommentText"/>
      </w:pPr>
      <w:r>
        <w:rPr>
          <w:rStyle w:val="CommentReference"/>
        </w:rPr>
        <w:annotationRef/>
      </w:r>
      <w:r>
        <w:t>Only with VORTEX needed? – check again</w:t>
      </w:r>
    </w:p>
    <w:p w14:paraId="2D0DF4EB" w14:textId="77777777" w:rsidR="00EF7E99" w:rsidRDefault="00EF7E99" w:rsidP="00BA10E2">
      <w:pPr>
        <w:pStyle w:val="CommentText"/>
      </w:pPr>
    </w:p>
  </w:comment>
  <w:comment w:id="1444" w:author="Susanne" w:date="2025-01-10T14:31:00Z" w:initials="S">
    <w:p w14:paraId="2D0DF4EC" w14:textId="77777777" w:rsidR="00EF7E99" w:rsidRDefault="00EF7E99" w:rsidP="005F06DE">
      <w:pPr>
        <w:pStyle w:val="CommentText"/>
      </w:pPr>
      <w:r>
        <w:rPr>
          <w:rStyle w:val="CommentReference"/>
        </w:rPr>
        <w:annotationRef/>
      </w:r>
      <w:r>
        <w:t>Check number of ref, if room</w:t>
      </w:r>
    </w:p>
  </w:comment>
  <w:comment w:id="1452" w:author="Susanne" w:date="2025-01-10T14:31:00Z" w:initials="S">
    <w:p w14:paraId="2D0DF4ED" w14:textId="77777777" w:rsidR="00EF7E99" w:rsidRDefault="00EF7E99" w:rsidP="00BA10E2">
      <w:pPr>
        <w:pStyle w:val="CommentText"/>
      </w:pPr>
      <w:r>
        <w:rPr>
          <w:rStyle w:val="CommentReference"/>
        </w:rPr>
        <w:annotationRef/>
      </w:r>
      <w:r>
        <w:t>Only with VORTEX needed</w:t>
      </w:r>
    </w:p>
  </w:comment>
  <w:comment w:id="1466" w:author="Susanne" w:date="2025-01-10T14:31:00Z" w:initials="S">
    <w:p w14:paraId="2D0DF4EE" w14:textId="77777777" w:rsidR="00EF7E99" w:rsidRDefault="00EF7E99">
      <w:pPr>
        <w:pStyle w:val="CommentText"/>
      </w:pPr>
      <w:r>
        <w:rPr>
          <w:rStyle w:val="CommentReference"/>
        </w:rPr>
        <w:annotationRef/>
      </w:r>
      <w:r>
        <w:t>Only with VORTEX needed? – check again</w:t>
      </w:r>
    </w:p>
  </w:comment>
  <w:comment w:id="1473" w:author="Susanne" w:date="2025-01-10T14:31:00Z" w:initials="S">
    <w:p w14:paraId="2D0DF4EF" w14:textId="77777777" w:rsidR="00EF7E99" w:rsidRDefault="00EF7E99">
      <w:pPr>
        <w:pStyle w:val="CommentText"/>
      </w:pPr>
      <w:r>
        <w:rPr>
          <w:rStyle w:val="CommentReference"/>
        </w:rPr>
        <w:annotationRef/>
      </w:r>
      <w:r>
        <w:t>Only with VORTEX needed</w:t>
      </w:r>
    </w:p>
  </w:comment>
  <w:comment w:id="1478" w:author="Susanne" w:date="2025-01-10T14:31:00Z" w:initials="S">
    <w:p w14:paraId="2D0DF4F0" w14:textId="77777777" w:rsidR="00EF7E99" w:rsidRDefault="00EF7E99" w:rsidP="00BA10E2">
      <w:pPr>
        <w:pStyle w:val="CommentText"/>
      </w:pPr>
      <w:r>
        <w:rPr>
          <w:rStyle w:val="CommentReference"/>
        </w:rPr>
        <w:annotationRef/>
      </w:r>
      <w:r>
        <w:t>Only with VORTEX needed</w:t>
      </w:r>
    </w:p>
  </w:comment>
  <w:comment w:id="1484" w:author="Susanne" w:date="2025-01-10T14:31:00Z" w:initials="S">
    <w:p w14:paraId="2D0DF4F1" w14:textId="77777777" w:rsidR="00EF7E99" w:rsidRDefault="00EF7E99">
      <w:pPr>
        <w:pStyle w:val="CommentText"/>
      </w:pPr>
      <w:r>
        <w:rPr>
          <w:rStyle w:val="CommentReference"/>
        </w:rPr>
        <w:annotationRef/>
      </w:r>
      <w:r>
        <w:t>Only with VORTEX needed</w:t>
      </w:r>
    </w:p>
  </w:comment>
  <w:comment w:id="1537" w:author="Susanne" w:date="2025-01-10T14:31:00Z" w:initials="S">
    <w:p w14:paraId="2D0DF4F2" w14:textId="77777777" w:rsidR="00EF7E99" w:rsidRDefault="00EF7E99">
      <w:pPr>
        <w:pStyle w:val="CommentText"/>
      </w:pPr>
      <w:r>
        <w:rPr>
          <w:rStyle w:val="CommentReference"/>
        </w:rPr>
        <w:annotationRef/>
      </w:r>
      <w:r>
        <w:t>Check, if still needed</w:t>
      </w:r>
    </w:p>
  </w:comment>
  <w:comment w:id="1547" w:author="Susanne" w:date="2025-01-10T14:31:00Z" w:initials="S">
    <w:p w14:paraId="2D0DF4F3" w14:textId="77777777" w:rsidR="00EF7E99" w:rsidRDefault="00EF7E99">
      <w:pPr>
        <w:pStyle w:val="CommentText"/>
      </w:pPr>
      <w:r>
        <w:rPr>
          <w:rStyle w:val="CommentReference"/>
        </w:rPr>
        <w:annotationRef/>
      </w:r>
      <w:r>
        <w:t>In text, maybe move to supplement or leave  out?</w:t>
      </w:r>
    </w:p>
  </w:comment>
  <w:comment w:id="1548" w:author="Steffen Oppel" w:date="2025-01-21T16:07:00Z" w:initials="SO">
    <w:p w14:paraId="7055E399" w14:textId="77777777" w:rsidR="00015BE2" w:rsidRDefault="00015BE2" w:rsidP="00015BE2">
      <w:pPr>
        <w:pStyle w:val="CommentText"/>
      </w:pPr>
      <w:r>
        <w:rPr>
          <w:rStyle w:val="CommentReference"/>
        </w:rPr>
        <w:annotationRef/>
      </w:r>
      <w:r>
        <w:t>I think we can remove that or put it into an appendix. But if we put it there it should match what we write in the text and use in the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CD78" w15:done="0"/>
  <w15:commentEx w15:paraId="2D0DF4AE" w15:done="0"/>
  <w15:commentEx w15:paraId="660C7CCC" w15:paraIdParent="2D0DF4AE" w15:done="0"/>
  <w15:commentEx w15:paraId="22531F90" w15:done="0"/>
  <w15:commentEx w15:paraId="2D0DF4AF" w15:done="0"/>
  <w15:commentEx w15:paraId="2D0DF4B0" w15:done="0"/>
  <w15:commentEx w15:paraId="07DC4C49" w15:done="0"/>
  <w15:commentEx w15:paraId="3DBAF8B5" w15:done="0"/>
  <w15:commentEx w15:paraId="2D0DF4BF" w15:done="0"/>
  <w15:commentEx w15:paraId="2D0DF4C0" w15:done="0"/>
  <w15:commentEx w15:paraId="2D0DF4C1" w15:done="0"/>
  <w15:commentEx w15:paraId="2D0DF4C4" w15:done="0"/>
  <w15:commentEx w15:paraId="2D0DF4C5" w15:done="0"/>
  <w15:commentEx w15:paraId="1DF4E433" w15:paraIdParent="2D0DF4C5" w15:done="0"/>
  <w15:commentEx w15:paraId="72DCCE1A" w15:done="0"/>
  <w15:commentEx w15:paraId="0DC3471B" w15:paraIdParent="72DCCE1A" w15:done="0"/>
  <w15:commentEx w15:paraId="2D0DF4C6" w15:done="0"/>
  <w15:commentEx w15:paraId="2D0DF4C7" w15:done="0"/>
  <w15:commentEx w15:paraId="2C7A6B3D" w15:done="0"/>
  <w15:commentEx w15:paraId="2D0DF4C8" w15:done="0"/>
  <w15:commentEx w15:paraId="5A8065CF" w15:paraIdParent="2D0DF4C8" w15:done="0"/>
  <w15:commentEx w15:paraId="1865489F" w15:done="0"/>
  <w15:commentEx w15:paraId="2D0DF4C9" w15:done="0"/>
  <w15:commentEx w15:paraId="6285D298" w15:done="0"/>
  <w15:commentEx w15:paraId="2D0DF4CA" w15:done="0"/>
  <w15:commentEx w15:paraId="2D0DF4CB" w15:done="0"/>
  <w15:commentEx w15:paraId="3D0DD616" w15:done="0"/>
  <w15:commentEx w15:paraId="1A314383" w15:done="0"/>
  <w15:commentEx w15:paraId="2D0DF4CC" w15:done="0"/>
  <w15:commentEx w15:paraId="27F23B67" w15:done="0"/>
  <w15:commentEx w15:paraId="2A03A4BE" w15:done="0"/>
  <w15:commentEx w15:paraId="053EDC88" w15:done="0"/>
  <w15:commentEx w15:paraId="513ED301" w15:done="0"/>
  <w15:commentEx w15:paraId="1B9E0E14" w15:paraIdParent="513ED301" w15:done="0"/>
  <w15:commentEx w15:paraId="213BFF15" w15:done="0"/>
  <w15:commentEx w15:paraId="2D0DF4CE" w15:done="0"/>
  <w15:commentEx w15:paraId="2D0DF4D1" w15:done="0"/>
  <w15:commentEx w15:paraId="2D0DF4D4" w15:done="0"/>
  <w15:commentEx w15:paraId="577864CC" w15:done="0"/>
  <w15:commentEx w15:paraId="7DC82230" w15:paraIdParent="577864CC" w15:done="0"/>
  <w15:commentEx w15:paraId="5099E836" w15:done="0"/>
  <w15:commentEx w15:paraId="64C439E6" w15:done="0"/>
  <w15:commentEx w15:paraId="2D0DF4D5" w15:done="0"/>
  <w15:commentEx w15:paraId="2377F2E7" w15:done="0"/>
  <w15:commentEx w15:paraId="521DF7BE" w15:done="0"/>
  <w15:commentEx w15:paraId="3AA15681" w15:done="0"/>
  <w15:commentEx w15:paraId="27E93323" w15:done="0"/>
  <w15:commentEx w15:paraId="7318F60B" w15:done="0"/>
  <w15:commentEx w15:paraId="7A8FF120" w15:done="0"/>
  <w15:commentEx w15:paraId="2D0DF4D6" w15:done="0"/>
  <w15:commentEx w15:paraId="3D36288B" w15:paraIdParent="2D0DF4D6" w15:done="0"/>
  <w15:commentEx w15:paraId="2D0DF4D7" w15:done="0"/>
  <w15:commentEx w15:paraId="05ADEECB" w15:paraIdParent="2D0DF4D7" w15:done="0"/>
  <w15:commentEx w15:paraId="0089559B" w15:paraIdParent="2D0DF4D7" w15:done="0"/>
  <w15:commentEx w15:paraId="2D0DF4D8" w15:done="0"/>
  <w15:commentEx w15:paraId="3A99B079" w15:paraIdParent="2D0DF4D8" w15:done="0"/>
  <w15:commentEx w15:paraId="2D0DF4D9" w15:done="0"/>
  <w15:commentEx w15:paraId="63685DA2" w15:paraIdParent="2D0DF4D9" w15:done="0"/>
  <w15:commentEx w15:paraId="19A3DFC5" w15:done="0"/>
  <w15:commentEx w15:paraId="08212CB8" w15:paraIdParent="19A3DFC5" w15:done="0"/>
  <w15:commentEx w15:paraId="2D0DF4DA" w15:done="0"/>
  <w15:commentEx w15:paraId="2D0DF4DB" w15:done="0"/>
  <w15:commentEx w15:paraId="20160943" w15:done="0"/>
  <w15:commentEx w15:paraId="543718AD" w15:done="0"/>
  <w15:commentEx w15:paraId="2D0DF4E1" w15:done="0"/>
  <w15:commentEx w15:paraId="7705B0F9" w15:done="0"/>
  <w15:commentEx w15:paraId="2D0DF4E3" w15:done="0"/>
  <w15:commentEx w15:paraId="2D3782F1" w15:paraIdParent="2D0DF4E3" w15:done="0"/>
  <w15:commentEx w15:paraId="2D0DF4E4" w15:done="0"/>
  <w15:commentEx w15:paraId="2D0DF4E5" w15:done="0"/>
  <w15:commentEx w15:paraId="5BA4E4D2" w15:done="0"/>
  <w15:commentEx w15:paraId="2D0DF4E6" w15:done="0"/>
  <w15:commentEx w15:paraId="2D0DF4E7" w15:done="0"/>
  <w15:commentEx w15:paraId="4AFA21B0" w15:done="0"/>
  <w15:commentEx w15:paraId="52EB5DDD" w15:done="0"/>
  <w15:commentEx w15:paraId="0E22696B" w15:done="0"/>
  <w15:commentEx w15:paraId="7FB4CDFC" w15:done="0"/>
  <w15:commentEx w15:paraId="1F156F9F" w15:done="0"/>
  <w15:commentEx w15:paraId="721AD050" w15:done="0"/>
  <w15:commentEx w15:paraId="2D0DF4EB" w15:done="0"/>
  <w15:commentEx w15:paraId="2D0DF4EC" w15:done="0"/>
  <w15:commentEx w15:paraId="2D0DF4ED" w15:done="0"/>
  <w15:commentEx w15:paraId="2D0DF4EE" w15:done="0"/>
  <w15:commentEx w15:paraId="2D0DF4EF" w15:done="0"/>
  <w15:commentEx w15:paraId="2D0DF4F0" w15:done="0"/>
  <w15:commentEx w15:paraId="2D0DF4F1" w15:done="0"/>
  <w15:commentEx w15:paraId="2D0DF4F2" w15:done="0"/>
  <w15:commentEx w15:paraId="2D0DF4F3" w15:done="0"/>
  <w15:commentEx w15:paraId="7055E399" w15:paraIdParent="2D0DF4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D97D6A6" w16cex:dateUtc="2025-01-21T15:08:00Z"/>
  <w16cex:commentExtensible w16cex:durableId="58ED431C" w16cex:dateUtc="2025-01-21T15:09:00Z"/>
  <w16cex:commentExtensible w16cex:durableId="3362D773" w16cex:dateUtc="2025-01-21T15:09:00Z"/>
  <w16cex:commentExtensible w16cex:durableId="3E5CD58E" w16cex:dateUtc="2025-01-17T07:21:00Z"/>
  <w16cex:commentExtensible w16cex:durableId="3A9D9849" w16cex:dateUtc="2025-01-15T18:42:00Z"/>
  <w16cex:commentExtensible w16cex:durableId="0B0F5C33" w16cex:dateUtc="2025-01-15T18:44:00Z"/>
  <w16cex:commentExtensible w16cex:durableId="3F201824" w16cex:dateUtc="2025-01-15T18:54:00Z"/>
  <w16cex:commentExtensible w16cex:durableId="4983D24D" w16cex:dateUtc="2025-01-17T07:30:00Z"/>
  <w16cex:commentExtensible w16cex:durableId="32A4D9FD" w16cex:dateUtc="2025-01-17T07:48:00Z"/>
  <w16cex:commentExtensible w16cex:durableId="5FC724E8" w16cex:dateUtc="2025-01-15T19:07:00Z"/>
  <w16cex:commentExtensible w16cex:durableId="7BF32E43" w16cex:dateUtc="2025-01-21T13:13:00Z"/>
  <w16cex:commentExtensible w16cex:durableId="3BDE498E" w16cex:dateUtc="2025-01-17T10:07:00Z"/>
  <w16cex:commentExtensible w16cex:durableId="6222D4EE" w16cex:dateUtc="2025-01-17T11:27:00Z"/>
  <w16cex:commentExtensible w16cex:durableId="1F3743F6" w16cex:dateUtc="2025-01-17T11:09:00Z"/>
  <w16cex:commentExtensible w16cex:durableId="630C0DD1" w16cex:dateUtc="2025-01-17T11:34:00Z"/>
  <w16cex:commentExtensible w16cex:durableId="39FF068B" w16cex:dateUtc="2025-01-16T09:31:00Z"/>
  <w16cex:commentExtensible w16cex:durableId="61F7C4A3" w16cex:dateUtc="2025-01-17T11:29:00Z"/>
  <w16cex:commentExtensible w16cex:durableId="2011FD11" w16cex:dateUtc="2025-01-16T09:33:00Z"/>
  <w16cex:commentExtensible w16cex:durableId="4AB3A04D" w16cex:dateUtc="2025-01-16T09:35:00Z"/>
  <w16cex:commentExtensible w16cex:durableId="573A80D2" w16cex:dateUtc="2025-01-17T11:37:00Z"/>
  <w16cex:commentExtensible w16cex:durableId="0D10EB58" w16cex:dateUtc="2025-01-16T09:36:00Z">
    <w16cex:extLst>
      <w16:ext w16:uri="{CE6994B0-6A32-4C9F-8C6B-6E91EDA988CE}">
        <cr:reactions xmlns:cr="http://schemas.microsoft.com/office/comments/2020/reactions">
          <cr:reaction reactionType="1">
            <cr:reactionInfo dateUtc="2025-01-17T11:37:13Z">
              <cr:user userId="S::steffen.oppel@vogelwarte.ch::e651edb2-1d85-4343-983c-37c3a469366e" userProvider="AD" userName="Steffen Oppel"/>
            </cr:reactionInfo>
          </cr:reaction>
        </cr:reactions>
      </w16:ext>
    </w16cex:extLst>
  </w16cex:commentExtensible>
  <w16cex:commentExtensible w16cex:durableId="18B6F18B" w16cex:dateUtc="2025-01-16T09:40:00Z"/>
  <w16cex:commentExtensible w16cex:durableId="44748C8F" w16cex:dateUtc="2025-01-16T09:40:00Z"/>
  <w16cex:commentExtensible w16cex:durableId="6872209B" w16cex:dateUtc="2025-01-21T13:14:00Z"/>
  <w16cex:commentExtensible w16cex:durableId="3CF54F14" w16cex:dateUtc="2025-01-21T13:29:00Z"/>
  <w16cex:commentExtensible w16cex:durableId="2F8DBC45" w16cex:dateUtc="2025-01-21T13:33:00Z"/>
  <w16cex:commentExtensible w16cex:durableId="0D3F177C" w16cex:dateUtc="2025-01-21T14:01:00Z"/>
  <w16cex:commentExtensible w16cex:durableId="68083C00" w16cex:dateUtc="2025-01-21T13:46:00Z"/>
  <w16cex:commentExtensible w16cex:durableId="1421AB1D" w16cex:dateUtc="2025-01-21T13:30:00Z"/>
  <w16cex:commentExtensible w16cex:durableId="0F735BB9" w16cex:dateUtc="2025-01-16T09:44:00Z"/>
  <w16cex:commentExtensible w16cex:durableId="1A2C03FD" w16cex:dateUtc="2025-01-21T13:35:00Z"/>
  <w16cex:commentExtensible w16cex:durableId="7B404ECF" w16cex:dateUtc="2025-01-21T13:38:00Z"/>
  <w16cex:commentExtensible w16cex:durableId="271FC270" w16cex:dateUtc="2025-01-21T13:45:00Z"/>
  <w16cex:commentExtensible w16cex:durableId="58A63DB1" w16cex:dateUtc="2025-01-16T09:53:00Z"/>
  <w16cex:commentExtensible w16cex:durableId="65BB3253" w16cex:dateUtc="2025-01-21T14:10:00Z"/>
  <w16cex:commentExtensible w16cex:durableId="02EDD87D" w16cex:dateUtc="2025-01-21T14:24:00Z"/>
  <w16cex:commentExtensible w16cex:durableId="42CE3FE1" w16cex:dateUtc="2025-01-21T14:41:00Z"/>
  <w16cex:commentExtensible w16cex:durableId="45265C0F" w16cex:dateUtc="2025-01-21T14:41:00Z"/>
  <w16cex:commentExtensible w16cex:durableId="665A9A39" w16cex:dateUtc="2025-01-16T09:55:00Z"/>
  <w16cex:commentExtensible w16cex:durableId="57A8D1CD" w16cex:dateUtc="2025-01-21T14:47:00Z"/>
  <w16cex:commentExtensible w16cex:durableId="53D05BB6" w16cex:dateUtc="2025-01-21T14:55:00Z"/>
  <w16cex:commentExtensible w16cex:durableId="2D20CE67" w16cex:dateUtc="2025-01-21T14:54:00Z"/>
  <w16cex:commentExtensible w16cex:durableId="476359EB" w16cex:dateUtc="2025-01-21T14:56:00Z"/>
  <w16cex:commentExtensible w16cex:durableId="33F60386" w16cex:dateUtc="2025-01-21T14:59:00Z"/>
  <w16cex:commentExtensible w16cex:durableId="2FC8EA01" w16cex:dateUtc="2025-01-21T15:04:00Z"/>
  <w16cex:commentExtensible w16cex:durableId="19FF8C7E" w16cex:dateUtc="2025-01-21T15:05:00Z"/>
  <w16cex:commentExtensible w16cex:durableId="4D777ED2" w16cex:dateUtc="2025-01-21T15: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CD78" w16cid:durableId="2D97D6A6"/>
  <w16cid:commentId w16cid:paraId="2D0DF4AE" w16cid:durableId="2D0DF4AE"/>
  <w16cid:commentId w16cid:paraId="660C7CCC" w16cid:durableId="58ED431C"/>
  <w16cid:commentId w16cid:paraId="22531F90" w16cid:durableId="3362D773"/>
  <w16cid:commentId w16cid:paraId="2D0DF4AF" w16cid:durableId="2D0DF4AF"/>
  <w16cid:commentId w16cid:paraId="2D0DF4B0" w16cid:durableId="2D0DF4B0"/>
  <w16cid:commentId w16cid:paraId="07DC4C49" w16cid:durableId="3E5CD58E"/>
  <w16cid:commentId w16cid:paraId="3DBAF8B5" w16cid:durableId="3A9D9849"/>
  <w16cid:commentId w16cid:paraId="2D0DF4BF" w16cid:durableId="2D0DF4BF"/>
  <w16cid:commentId w16cid:paraId="2D0DF4C0" w16cid:durableId="2D0DF4C0"/>
  <w16cid:commentId w16cid:paraId="2D0DF4C1" w16cid:durableId="2D0DF4C1"/>
  <w16cid:commentId w16cid:paraId="2D0DF4C4" w16cid:durableId="2D0DF4C4"/>
  <w16cid:commentId w16cid:paraId="2D0DF4C5" w16cid:durableId="2D0DF4C5"/>
  <w16cid:commentId w16cid:paraId="1DF4E433" w16cid:durableId="0B0F5C33"/>
  <w16cid:commentId w16cid:paraId="72DCCE1A" w16cid:durableId="3F201824"/>
  <w16cid:commentId w16cid:paraId="0DC3471B" w16cid:durableId="4983D24D"/>
  <w16cid:commentId w16cid:paraId="2D0DF4C6" w16cid:durableId="2D0DF4C6"/>
  <w16cid:commentId w16cid:paraId="2D0DF4C7" w16cid:durableId="2D0DF4C7"/>
  <w16cid:commentId w16cid:paraId="2C7A6B3D" w16cid:durableId="32A4D9FD"/>
  <w16cid:commentId w16cid:paraId="2D0DF4C8" w16cid:durableId="2D0DF4C8"/>
  <w16cid:commentId w16cid:paraId="5A8065CF" w16cid:durableId="5FC724E8"/>
  <w16cid:commentId w16cid:paraId="1865489F" w16cid:durableId="7BF32E43"/>
  <w16cid:commentId w16cid:paraId="2D0DF4C9" w16cid:durableId="2D0DF4C9"/>
  <w16cid:commentId w16cid:paraId="6285D298" w16cid:durableId="3BDE498E"/>
  <w16cid:commentId w16cid:paraId="2D0DF4CA" w16cid:durableId="2D0DF4CA"/>
  <w16cid:commentId w16cid:paraId="2D0DF4CB" w16cid:durableId="2D0DF4CB"/>
  <w16cid:commentId w16cid:paraId="3D0DD616" w16cid:durableId="6222D4EE"/>
  <w16cid:commentId w16cid:paraId="1A314383" w16cid:durableId="1F3743F6"/>
  <w16cid:commentId w16cid:paraId="2D0DF4CC" w16cid:durableId="2D0DF4CC"/>
  <w16cid:commentId w16cid:paraId="27F23B67" w16cid:durableId="52631286"/>
  <w16cid:commentId w16cid:paraId="2A03A4BE" w16cid:durableId="42CEB631"/>
  <w16cid:commentId w16cid:paraId="053EDC88" w16cid:durableId="630C0DD1"/>
  <w16cid:commentId w16cid:paraId="513ED301" w16cid:durableId="39FF068B"/>
  <w16cid:commentId w16cid:paraId="1B9E0E14" w16cid:durableId="61F7C4A3"/>
  <w16cid:commentId w16cid:paraId="213BFF15" w16cid:durableId="2011FD11"/>
  <w16cid:commentId w16cid:paraId="2D0DF4CE" w16cid:durableId="2D0DF4CE"/>
  <w16cid:commentId w16cid:paraId="2D0DF4D1" w16cid:durableId="2D0DF4D1"/>
  <w16cid:commentId w16cid:paraId="2D0DF4D4" w16cid:durableId="2D0DF4D4"/>
  <w16cid:commentId w16cid:paraId="577864CC" w16cid:durableId="4AB3A04D"/>
  <w16cid:commentId w16cid:paraId="7DC82230" w16cid:durableId="573A80D2"/>
  <w16cid:commentId w16cid:paraId="5099E836" w16cid:durableId="0D10EB58"/>
  <w16cid:commentId w16cid:paraId="64C439E6" w16cid:durableId="18B6F18B"/>
  <w16cid:commentId w16cid:paraId="2D0DF4D5" w16cid:durableId="2D0DF4D5"/>
  <w16cid:commentId w16cid:paraId="2377F2E7" w16cid:durableId="44748C8F"/>
  <w16cid:commentId w16cid:paraId="521DF7BE" w16cid:durableId="6872209B"/>
  <w16cid:commentId w16cid:paraId="3AA15681" w16cid:durableId="3CF54F14"/>
  <w16cid:commentId w16cid:paraId="27E93323" w16cid:durableId="2F8DBC45"/>
  <w16cid:commentId w16cid:paraId="7318F60B" w16cid:durableId="0D3F177C"/>
  <w16cid:commentId w16cid:paraId="7A8FF120" w16cid:durableId="68083C00"/>
  <w16cid:commentId w16cid:paraId="2D0DF4D6" w16cid:durableId="2D0DF4D6"/>
  <w16cid:commentId w16cid:paraId="3D36288B" w16cid:durableId="1421AB1D"/>
  <w16cid:commentId w16cid:paraId="2D0DF4D7" w16cid:durableId="2D0DF4D7"/>
  <w16cid:commentId w16cid:paraId="05ADEECB" w16cid:durableId="0F735BB9"/>
  <w16cid:commentId w16cid:paraId="0089559B" w16cid:durableId="1A2C03FD"/>
  <w16cid:commentId w16cid:paraId="2D0DF4D8" w16cid:durableId="2D0DF4D8"/>
  <w16cid:commentId w16cid:paraId="3A99B079" w16cid:durableId="7B404ECF"/>
  <w16cid:commentId w16cid:paraId="2D0DF4D9" w16cid:durableId="2D0DF4D9"/>
  <w16cid:commentId w16cid:paraId="63685DA2" w16cid:durableId="271FC270"/>
  <w16cid:commentId w16cid:paraId="19A3DFC5" w16cid:durableId="58A63DB1"/>
  <w16cid:commentId w16cid:paraId="08212CB8" w16cid:durableId="65BB3253"/>
  <w16cid:commentId w16cid:paraId="2D0DF4DA" w16cid:durableId="2D0DF4DA"/>
  <w16cid:commentId w16cid:paraId="2D0DF4DB" w16cid:durableId="2D0DF4DB"/>
  <w16cid:commentId w16cid:paraId="20160943" w16cid:durableId="02EDD87D"/>
  <w16cid:commentId w16cid:paraId="543718AD" w16cid:durableId="42CE3FE1"/>
  <w16cid:commentId w16cid:paraId="2D0DF4E1" w16cid:durableId="2D0DF4E1"/>
  <w16cid:commentId w16cid:paraId="7705B0F9" w16cid:durableId="45265C0F"/>
  <w16cid:commentId w16cid:paraId="2D0DF4E3" w16cid:durableId="2D0DF4E3"/>
  <w16cid:commentId w16cid:paraId="2D3782F1" w16cid:durableId="665A9A39"/>
  <w16cid:commentId w16cid:paraId="2D0DF4E4" w16cid:durableId="2D0DF4E4"/>
  <w16cid:commentId w16cid:paraId="2D0DF4E5" w16cid:durableId="2D0DF4E5"/>
  <w16cid:commentId w16cid:paraId="5BA4E4D2" w16cid:durableId="57A8D1CD"/>
  <w16cid:commentId w16cid:paraId="2D0DF4E6" w16cid:durableId="2D0DF4E6"/>
  <w16cid:commentId w16cid:paraId="2D0DF4E7" w16cid:durableId="2D0DF4E7"/>
  <w16cid:commentId w16cid:paraId="4AFA21B0" w16cid:durableId="53D05BB6"/>
  <w16cid:commentId w16cid:paraId="52EB5DDD" w16cid:durableId="2D20CE67"/>
  <w16cid:commentId w16cid:paraId="0E22696B" w16cid:durableId="476359EB"/>
  <w16cid:commentId w16cid:paraId="7FB4CDFC" w16cid:durableId="33F60386"/>
  <w16cid:commentId w16cid:paraId="1F156F9F" w16cid:durableId="2FC8EA01"/>
  <w16cid:commentId w16cid:paraId="721AD050" w16cid:durableId="19FF8C7E"/>
  <w16cid:commentId w16cid:paraId="2D0DF4EB" w16cid:durableId="2D0DF4EB"/>
  <w16cid:commentId w16cid:paraId="2D0DF4EC" w16cid:durableId="2D0DF4EC"/>
  <w16cid:commentId w16cid:paraId="2D0DF4ED" w16cid:durableId="2D0DF4ED"/>
  <w16cid:commentId w16cid:paraId="2D0DF4EE" w16cid:durableId="2D0DF4EE"/>
  <w16cid:commentId w16cid:paraId="2D0DF4EF" w16cid:durableId="2D0DF4EF"/>
  <w16cid:commentId w16cid:paraId="2D0DF4F0" w16cid:durableId="2D0DF4F0"/>
  <w16cid:commentId w16cid:paraId="2D0DF4F1" w16cid:durableId="2D0DF4F1"/>
  <w16cid:commentId w16cid:paraId="2D0DF4F2" w16cid:durableId="2D0DF4F2"/>
  <w16cid:commentId w16cid:paraId="2D0DF4F3" w16cid:durableId="2D0DF4F3"/>
  <w16cid:commentId w16cid:paraId="7055E399" w16cid:durableId="4D777ED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16A6E1A"/>
    <w:multiLevelType w:val="hybridMultilevel"/>
    <w:tmpl w:val="6CE654D6"/>
    <w:lvl w:ilvl="0" w:tplc="E550B952">
      <w:start w:val="1"/>
      <w:numFmt w:val="decimal"/>
      <w:lvlText w:val="%1)"/>
      <w:lvlJc w:val="left"/>
      <w:pPr>
        <w:ind w:left="1020" w:hanging="360"/>
      </w:pPr>
    </w:lvl>
    <w:lvl w:ilvl="1" w:tplc="2DE869C6">
      <w:start w:val="1"/>
      <w:numFmt w:val="decimal"/>
      <w:lvlText w:val="%2)"/>
      <w:lvlJc w:val="left"/>
      <w:pPr>
        <w:ind w:left="1020" w:hanging="360"/>
      </w:pPr>
    </w:lvl>
    <w:lvl w:ilvl="2" w:tplc="3C18C832">
      <w:start w:val="1"/>
      <w:numFmt w:val="decimal"/>
      <w:lvlText w:val="%3)"/>
      <w:lvlJc w:val="left"/>
      <w:pPr>
        <w:ind w:left="1020" w:hanging="360"/>
      </w:pPr>
    </w:lvl>
    <w:lvl w:ilvl="3" w:tplc="D972ADBE">
      <w:start w:val="1"/>
      <w:numFmt w:val="decimal"/>
      <w:lvlText w:val="%4)"/>
      <w:lvlJc w:val="left"/>
      <w:pPr>
        <w:ind w:left="1020" w:hanging="360"/>
      </w:pPr>
    </w:lvl>
    <w:lvl w:ilvl="4" w:tplc="00064098">
      <w:start w:val="1"/>
      <w:numFmt w:val="decimal"/>
      <w:lvlText w:val="%5)"/>
      <w:lvlJc w:val="left"/>
      <w:pPr>
        <w:ind w:left="1020" w:hanging="360"/>
      </w:pPr>
    </w:lvl>
    <w:lvl w:ilvl="5" w:tplc="5F86F75E">
      <w:start w:val="1"/>
      <w:numFmt w:val="decimal"/>
      <w:lvlText w:val="%6)"/>
      <w:lvlJc w:val="left"/>
      <w:pPr>
        <w:ind w:left="1020" w:hanging="360"/>
      </w:pPr>
    </w:lvl>
    <w:lvl w:ilvl="6" w:tplc="7FFC5522">
      <w:start w:val="1"/>
      <w:numFmt w:val="decimal"/>
      <w:lvlText w:val="%7)"/>
      <w:lvlJc w:val="left"/>
      <w:pPr>
        <w:ind w:left="1020" w:hanging="360"/>
      </w:pPr>
    </w:lvl>
    <w:lvl w:ilvl="7" w:tplc="55AC1B7E">
      <w:start w:val="1"/>
      <w:numFmt w:val="decimal"/>
      <w:lvlText w:val="%8)"/>
      <w:lvlJc w:val="left"/>
      <w:pPr>
        <w:ind w:left="1020" w:hanging="360"/>
      </w:pPr>
    </w:lvl>
    <w:lvl w:ilvl="8" w:tplc="FC0E2F88">
      <w:start w:val="1"/>
      <w:numFmt w:val="decimal"/>
      <w:lvlText w:val="%9)"/>
      <w:lvlJc w:val="left"/>
      <w:pPr>
        <w:ind w:left="1020" w:hanging="360"/>
      </w:pPr>
    </w:lvl>
  </w:abstractNum>
  <w:num w:numId="1" w16cid:durableId="202050346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effen Oppel">
    <w15:presenceInfo w15:providerId="AD" w15:userId="S::steffen.oppel@vogelwarte.ch::e651edb2-1d85-4343-983c-37c3a469366e"/>
  </w15:person>
  <w15:person w15:author="Jaume Badia">
    <w15:presenceInfo w15:providerId="AD" w15:userId="S::jaume.badia@vogelwarte.ch::b7978c5b-4e2f-46a2-bd7a-8d9d44fb9c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trackRevisions/>
  <w:doNotTrackMoves/>
  <w:defaultTabStop w:val="720"/>
  <w:hyphenationZone w:val="425"/>
  <w:characterSpacingControl w:val="doNotCompress"/>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B1FFA"/>
    <w:rsid w:val="00000E16"/>
    <w:rsid w:val="000035DC"/>
    <w:rsid w:val="00011E6A"/>
    <w:rsid w:val="00014C76"/>
    <w:rsid w:val="00015BE2"/>
    <w:rsid w:val="00017752"/>
    <w:rsid w:val="0002597D"/>
    <w:rsid w:val="00030BE4"/>
    <w:rsid w:val="000359E0"/>
    <w:rsid w:val="000360CC"/>
    <w:rsid w:val="000452B4"/>
    <w:rsid w:val="00045712"/>
    <w:rsid w:val="0005203F"/>
    <w:rsid w:val="000525F0"/>
    <w:rsid w:val="0005379A"/>
    <w:rsid w:val="00054432"/>
    <w:rsid w:val="00060115"/>
    <w:rsid w:val="00060B62"/>
    <w:rsid w:val="0006239D"/>
    <w:rsid w:val="00065DC8"/>
    <w:rsid w:val="00072082"/>
    <w:rsid w:val="000726FA"/>
    <w:rsid w:val="00072AC9"/>
    <w:rsid w:val="00075325"/>
    <w:rsid w:val="000815DF"/>
    <w:rsid w:val="00094580"/>
    <w:rsid w:val="000976C1"/>
    <w:rsid w:val="000A1529"/>
    <w:rsid w:val="000A3DCF"/>
    <w:rsid w:val="000A5FA3"/>
    <w:rsid w:val="000B0939"/>
    <w:rsid w:val="000B1135"/>
    <w:rsid w:val="000B42DD"/>
    <w:rsid w:val="000C11A5"/>
    <w:rsid w:val="000C4B76"/>
    <w:rsid w:val="000C51A4"/>
    <w:rsid w:val="000E0C02"/>
    <w:rsid w:val="000E458C"/>
    <w:rsid w:val="000E6810"/>
    <w:rsid w:val="000E6D73"/>
    <w:rsid w:val="00100AC3"/>
    <w:rsid w:val="00103A38"/>
    <w:rsid w:val="00104A76"/>
    <w:rsid w:val="001065C6"/>
    <w:rsid w:val="0011569E"/>
    <w:rsid w:val="00115A74"/>
    <w:rsid w:val="00116538"/>
    <w:rsid w:val="001208CA"/>
    <w:rsid w:val="001245A8"/>
    <w:rsid w:val="00127497"/>
    <w:rsid w:val="0013309A"/>
    <w:rsid w:val="001344FF"/>
    <w:rsid w:val="00135D16"/>
    <w:rsid w:val="001408B5"/>
    <w:rsid w:val="00145161"/>
    <w:rsid w:val="001647C3"/>
    <w:rsid w:val="00166EDB"/>
    <w:rsid w:val="00170544"/>
    <w:rsid w:val="00177AAF"/>
    <w:rsid w:val="00180FF1"/>
    <w:rsid w:val="00183600"/>
    <w:rsid w:val="00184715"/>
    <w:rsid w:val="00187D10"/>
    <w:rsid w:val="001945F4"/>
    <w:rsid w:val="001A32D4"/>
    <w:rsid w:val="001A3561"/>
    <w:rsid w:val="001B0987"/>
    <w:rsid w:val="001B7CFD"/>
    <w:rsid w:val="001C15D7"/>
    <w:rsid w:val="001C1B6C"/>
    <w:rsid w:val="001D2403"/>
    <w:rsid w:val="001E3C0A"/>
    <w:rsid w:val="001E77D9"/>
    <w:rsid w:val="001F0109"/>
    <w:rsid w:val="001F02B6"/>
    <w:rsid w:val="001F08B1"/>
    <w:rsid w:val="001F292F"/>
    <w:rsid w:val="001F49AA"/>
    <w:rsid w:val="001F5F34"/>
    <w:rsid w:val="002043A7"/>
    <w:rsid w:val="0020503B"/>
    <w:rsid w:val="00212718"/>
    <w:rsid w:val="00213E25"/>
    <w:rsid w:val="00214D02"/>
    <w:rsid w:val="00220605"/>
    <w:rsid w:val="00221888"/>
    <w:rsid w:val="002245AE"/>
    <w:rsid w:val="00225852"/>
    <w:rsid w:val="00225E3D"/>
    <w:rsid w:val="00232CF4"/>
    <w:rsid w:val="0024133B"/>
    <w:rsid w:val="00245284"/>
    <w:rsid w:val="00245E0F"/>
    <w:rsid w:val="00250A7E"/>
    <w:rsid w:val="00251299"/>
    <w:rsid w:val="0025293D"/>
    <w:rsid w:val="00252BF0"/>
    <w:rsid w:val="00265631"/>
    <w:rsid w:val="0027043B"/>
    <w:rsid w:val="00275A07"/>
    <w:rsid w:val="00275B35"/>
    <w:rsid w:val="00283896"/>
    <w:rsid w:val="002972C7"/>
    <w:rsid w:val="00297CA8"/>
    <w:rsid w:val="002A30AF"/>
    <w:rsid w:val="002A5CA2"/>
    <w:rsid w:val="002B3887"/>
    <w:rsid w:val="002B426D"/>
    <w:rsid w:val="002B6B0F"/>
    <w:rsid w:val="002C0081"/>
    <w:rsid w:val="002C50CC"/>
    <w:rsid w:val="002D0926"/>
    <w:rsid w:val="002D3EC8"/>
    <w:rsid w:val="002D4014"/>
    <w:rsid w:val="002D5E9A"/>
    <w:rsid w:val="002D7312"/>
    <w:rsid w:val="002E75AA"/>
    <w:rsid w:val="002E7EB2"/>
    <w:rsid w:val="002F4A47"/>
    <w:rsid w:val="003009D3"/>
    <w:rsid w:val="00302FC2"/>
    <w:rsid w:val="00317EBA"/>
    <w:rsid w:val="0032288D"/>
    <w:rsid w:val="00334862"/>
    <w:rsid w:val="0034197A"/>
    <w:rsid w:val="00342EFB"/>
    <w:rsid w:val="00345971"/>
    <w:rsid w:val="00345D55"/>
    <w:rsid w:val="003536D4"/>
    <w:rsid w:val="00353983"/>
    <w:rsid w:val="003549CC"/>
    <w:rsid w:val="00355EB9"/>
    <w:rsid w:val="0035708E"/>
    <w:rsid w:val="003670C5"/>
    <w:rsid w:val="00372CBA"/>
    <w:rsid w:val="00373713"/>
    <w:rsid w:val="00377A07"/>
    <w:rsid w:val="00387CCA"/>
    <w:rsid w:val="00390E86"/>
    <w:rsid w:val="003935EA"/>
    <w:rsid w:val="003967B2"/>
    <w:rsid w:val="003A0B92"/>
    <w:rsid w:val="003A4C59"/>
    <w:rsid w:val="003A5985"/>
    <w:rsid w:val="003B12E5"/>
    <w:rsid w:val="003C4F21"/>
    <w:rsid w:val="003D31DF"/>
    <w:rsid w:val="003D5FCD"/>
    <w:rsid w:val="003D740E"/>
    <w:rsid w:val="003D7C87"/>
    <w:rsid w:val="003E60DD"/>
    <w:rsid w:val="003E6FE3"/>
    <w:rsid w:val="003F280C"/>
    <w:rsid w:val="00400F76"/>
    <w:rsid w:val="00405F59"/>
    <w:rsid w:val="00414DB8"/>
    <w:rsid w:val="00416125"/>
    <w:rsid w:val="0041775D"/>
    <w:rsid w:val="0042237F"/>
    <w:rsid w:val="00423BF2"/>
    <w:rsid w:val="00423EB7"/>
    <w:rsid w:val="00436261"/>
    <w:rsid w:val="004507BC"/>
    <w:rsid w:val="00452AA0"/>
    <w:rsid w:val="00454809"/>
    <w:rsid w:val="00460D48"/>
    <w:rsid w:val="00462AA9"/>
    <w:rsid w:val="004651D6"/>
    <w:rsid w:val="00465680"/>
    <w:rsid w:val="00470235"/>
    <w:rsid w:val="00475A66"/>
    <w:rsid w:val="00483BBE"/>
    <w:rsid w:val="00483C2A"/>
    <w:rsid w:val="00486A78"/>
    <w:rsid w:val="004936FA"/>
    <w:rsid w:val="004961F7"/>
    <w:rsid w:val="00497F42"/>
    <w:rsid w:val="004A46A4"/>
    <w:rsid w:val="004B0895"/>
    <w:rsid w:val="004B293D"/>
    <w:rsid w:val="004C10A8"/>
    <w:rsid w:val="004C48CB"/>
    <w:rsid w:val="004F40E4"/>
    <w:rsid w:val="004F6791"/>
    <w:rsid w:val="005033F5"/>
    <w:rsid w:val="0050627A"/>
    <w:rsid w:val="00506E11"/>
    <w:rsid w:val="0051357E"/>
    <w:rsid w:val="00515B5E"/>
    <w:rsid w:val="005160A2"/>
    <w:rsid w:val="005209E1"/>
    <w:rsid w:val="005242D1"/>
    <w:rsid w:val="0052492E"/>
    <w:rsid w:val="00526C57"/>
    <w:rsid w:val="0053682C"/>
    <w:rsid w:val="00541AA7"/>
    <w:rsid w:val="0054679A"/>
    <w:rsid w:val="00554064"/>
    <w:rsid w:val="00556AB3"/>
    <w:rsid w:val="00557AF8"/>
    <w:rsid w:val="00560D57"/>
    <w:rsid w:val="005615D4"/>
    <w:rsid w:val="005644D2"/>
    <w:rsid w:val="0057175D"/>
    <w:rsid w:val="005761DD"/>
    <w:rsid w:val="005815F0"/>
    <w:rsid w:val="005818CF"/>
    <w:rsid w:val="00587D02"/>
    <w:rsid w:val="00590E62"/>
    <w:rsid w:val="005920F9"/>
    <w:rsid w:val="005929B1"/>
    <w:rsid w:val="005945A3"/>
    <w:rsid w:val="005A4E47"/>
    <w:rsid w:val="005B0390"/>
    <w:rsid w:val="005B0CC6"/>
    <w:rsid w:val="005B49AC"/>
    <w:rsid w:val="005C77BC"/>
    <w:rsid w:val="005D5DDE"/>
    <w:rsid w:val="005E05F3"/>
    <w:rsid w:val="005F06DE"/>
    <w:rsid w:val="005F0F4A"/>
    <w:rsid w:val="005F39F0"/>
    <w:rsid w:val="00607A89"/>
    <w:rsid w:val="0061017C"/>
    <w:rsid w:val="006132ED"/>
    <w:rsid w:val="00616723"/>
    <w:rsid w:val="0062250A"/>
    <w:rsid w:val="00622A33"/>
    <w:rsid w:val="00630F7F"/>
    <w:rsid w:val="00631BB0"/>
    <w:rsid w:val="00635ABB"/>
    <w:rsid w:val="006364AB"/>
    <w:rsid w:val="00640D74"/>
    <w:rsid w:val="00642B83"/>
    <w:rsid w:val="0064408C"/>
    <w:rsid w:val="006453C1"/>
    <w:rsid w:val="00645DE6"/>
    <w:rsid w:val="00654BD0"/>
    <w:rsid w:val="00657947"/>
    <w:rsid w:val="00657A80"/>
    <w:rsid w:val="006606CB"/>
    <w:rsid w:val="00664753"/>
    <w:rsid w:val="0066625C"/>
    <w:rsid w:val="006672D5"/>
    <w:rsid w:val="00667A30"/>
    <w:rsid w:val="00673D5E"/>
    <w:rsid w:val="00683708"/>
    <w:rsid w:val="00684894"/>
    <w:rsid w:val="00687C2B"/>
    <w:rsid w:val="006922A1"/>
    <w:rsid w:val="00697461"/>
    <w:rsid w:val="006A173F"/>
    <w:rsid w:val="006A3CF4"/>
    <w:rsid w:val="006B3FD0"/>
    <w:rsid w:val="006B40C3"/>
    <w:rsid w:val="006C1F6E"/>
    <w:rsid w:val="006C29D5"/>
    <w:rsid w:val="006C4165"/>
    <w:rsid w:val="006C4232"/>
    <w:rsid w:val="006C542E"/>
    <w:rsid w:val="006C64D8"/>
    <w:rsid w:val="006C6AB9"/>
    <w:rsid w:val="006D1D37"/>
    <w:rsid w:val="006D2F4E"/>
    <w:rsid w:val="006E05D6"/>
    <w:rsid w:val="006E063D"/>
    <w:rsid w:val="006E1327"/>
    <w:rsid w:val="006E6475"/>
    <w:rsid w:val="006F18D1"/>
    <w:rsid w:val="00700480"/>
    <w:rsid w:val="00700FDA"/>
    <w:rsid w:val="00701A5D"/>
    <w:rsid w:val="00703CEF"/>
    <w:rsid w:val="0070648B"/>
    <w:rsid w:val="00710D1A"/>
    <w:rsid w:val="00712594"/>
    <w:rsid w:val="007160D2"/>
    <w:rsid w:val="007210C8"/>
    <w:rsid w:val="00724ADA"/>
    <w:rsid w:val="007255BE"/>
    <w:rsid w:val="00736670"/>
    <w:rsid w:val="00741D39"/>
    <w:rsid w:val="007422B2"/>
    <w:rsid w:val="00745709"/>
    <w:rsid w:val="00745917"/>
    <w:rsid w:val="007466D2"/>
    <w:rsid w:val="00750871"/>
    <w:rsid w:val="00754680"/>
    <w:rsid w:val="00755120"/>
    <w:rsid w:val="00755C17"/>
    <w:rsid w:val="00760671"/>
    <w:rsid w:val="00762D84"/>
    <w:rsid w:val="00770A3D"/>
    <w:rsid w:val="00770AFD"/>
    <w:rsid w:val="00772E72"/>
    <w:rsid w:val="00774E60"/>
    <w:rsid w:val="007834DA"/>
    <w:rsid w:val="00795EEB"/>
    <w:rsid w:val="007A65D8"/>
    <w:rsid w:val="007B1FFA"/>
    <w:rsid w:val="007C17BB"/>
    <w:rsid w:val="007C66FE"/>
    <w:rsid w:val="007D2AE2"/>
    <w:rsid w:val="007D7487"/>
    <w:rsid w:val="007F48FB"/>
    <w:rsid w:val="007F6492"/>
    <w:rsid w:val="007F7194"/>
    <w:rsid w:val="00803029"/>
    <w:rsid w:val="008035CE"/>
    <w:rsid w:val="00811483"/>
    <w:rsid w:val="0081517C"/>
    <w:rsid w:val="008167D8"/>
    <w:rsid w:val="0082690D"/>
    <w:rsid w:val="00832F49"/>
    <w:rsid w:val="00836D61"/>
    <w:rsid w:val="00837B97"/>
    <w:rsid w:val="00840FFA"/>
    <w:rsid w:val="0084244C"/>
    <w:rsid w:val="00845847"/>
    <w:rsid w:val="00846A1A"/>
    <w:rsid w:val="008476CD"/>
    <w:rsid w:val="00852380"/>
    <w:rsid w:val="008616F7"/>
    <w:rsid w:val="00862643"/>
    <w:rsid w:val="008646C6"/>
    <w:rsid w:val="008658D1"/>
    <w:rsid w:val="008663D7"/>
    <w:rsid w:val="00872E7C"/>
    <w:rsid w:val="008739FD"/>
    <w:rsid w:val="00883AF5"/>
    <w:rsid w:val="008931A6"/>
    <w:rsid w:val="00895EB8"/>
    <w:rsid w:val="008A26F3"/>
    <w:rsid w:val="008A5104"/>
    <w:rsid w:val="008A6C10"/>
    <w:rsid w:val="008B3352"/>
    <w:rsid w:val="008B56D0"/>
    <w:rsid w:val="008D2CA2"/>
    <w:rsid w:val="008D45D3"/>
    <w:rsid w:val="008E313B"/>
    <w:rsid w:val="008E432B"/>
    <w:rsid w:val="008E447A"/>
    <w:rsid w:val="008E65D4"/>
    <w:rsid w:val="008F00A2"/>
    <w:rsid w:val="008F18C7"/>
    <w:rsid w:val="00901CEB"/>
    <w:rsid w:val="00904E25"/>
    <w:rsid w:val="00905C9E"/>
    <w:rsid w:val="0091100A"/>
    <w:rsid w:val="009159B0"/>
    <w:rsid w:val="0092198E"/>
    <w:rsid w:val="00925635"/>
    <w:rsid w:val="0092597D"/>
    <w:rsid w:val="00930135"/>
    <w:rsid w:val="00932A15"/>
    <w:rsid w:val="00933E9C"/>
    <w:rsid w:val="00934286"/>
    <w:rsid w:val="00934DF0"/>
    <w:rsid w:val="00936EEF"/>
    <w:rsid w:val="009427F3"/>
    <w:rsid w:val="00945DCD"/>
    <w:rsid w:val="009544B7"/>
    <w:rsid w:val="00962A7A"/>
    <w:rsid w:val="009645C1"/>
    <w:rsid w:val="009651CF"/>
    <w:rsid w:val="00966A3A"/>
    <w:rsid w:val="00974C04"/>
    <w:rsid w:val="00975CFA"/>
    <w:rsid w:val="00984349"/>
    <w:rsid w:val="00985B17"/>
    <w:rsid w:val="009961F8"/>
    <w:rsid w:val="009B06E0"/>
    <w:rsid w:val="009B697D"/>
    <w:rsid w:val="009B6A75"/>
    <w:rsid w:val="009C146E"/>
    <w:rsid w:val="009C37CE"/>
    <w:rsid w:val="009C74B8"/>
    <w:rsid w:val="009D26B0"/>
    <w:rsid w:val="009D33B9"/>
    <w:rsid w:val="009D7257"/>
    <w:rsid w:val="009E2F35"/>
    <w:rsid w:val="009E3709"/>
    <w:rsid w:val="009E66CD"/>
    <w:rsid w:val="009E771B"/>
    <w:rsid w:val="009F0465"/>
    <w:rsid w:val="009F17AD"/>
    <w:rsid w:val="009F5206"/>
    <w:rsid w:val="009F7921"/>
    <w:rsid w:val="009F79BC"/>
    <w:rsid w:val="00A01393"/>
    <w:rsid w:val="00A01979"/>
    <w:rsid w:val="00A05EFA"/>
    <w:rsid w:val="00A101CD"/>
    <w:rsid w:val="00A13E5B"/>
    <w:rsid w:val="00A14680"/>
    <w:rsid w:val="00A2160F"/>
    <w:rsid w:val="00A2714D"/>
    <w:rsid w:val="00A27C4F"/>
    <w:rsid w:val="00A31C6A"/>
    <w:rsid w:val="00A34E17"/>
    <w:rsid w:val="00A36228"/>
    <w:rsid w:val="00A45E9F"/>
    <w:rsid w:val="00A512C2"/>
    <w:rsid w:val="00A51D09"/>
    <w:rsid w:val="00A51E8F"/>
    <w:rsid w:val="00A524D4"/>
    <w:rsid w:val="00A53C74"/>
    <w:rsid w:val="00A54890"/>
    <w:rsid w:val="00A607B0"/>
    <w:rsid w:val="00A61A8A"/>
    <w:rsid w:val="00A62008"/>
    <w:rsid w:val="00A6683F"/>
    <w:rsid w:val="00A67031"/>
    <w:rsid w:val="00A71E5D"/>
    <w:rsid w:val="00A726DC"/>
    <w:rsid w:val="00A8723D"/>
    <w:rsid w:val="00AA34B1"/>
    <w:rsid w:val="00AA5C0A"/>
    <w:rsid w:val="00AC114C"/>
    <w:rsid w:val="00AC6B24"/>
    <w:rsid w:val="00AD0C9D"/>
    <w:rsid w:val="00AD171E"/>
    <w:rsid w:val="00AD21C5"/>
    <w:rsid w:val="00AD3E69"/>
    <w:rsid w:val="00AD4762"/>
    <w:rsid w:val="00AD4861"/>
    <w:rsid w:val="00AD6765"/>
    <w:rsid w:val="00AE45DD"/>
    <w:rsid w:val="00AE585D"/>
    <w:rsid w:val="00AF4ADB"/>
    <w:rsid w:val="00AF7C09"/>
    <w:rsid w:val="00B01EA1"/>
    <w:rsid w:val="00B037C3"/>
    <w:rsid w:val="00B046D9"/>
    <w:rsid w:val="00B051B5"/>
    <w:rsid w:val="00B07A50"/>
    <w:rsid w:val="00B10B81"/>
    <w:rsid w:val="00B15A9F"/>
    <w:rsid w:val="00B17299"/>
    <w:rsid w:val="00B20402"/>
    <w:rsid w:val="00B24203"/>
    <w:rsid w:val="00B33EFC"/>
    <w:rsid w:val="00B42B22"/>
    <w:rsid w:val="00B50E96"/>
    <w:rsid w:val="00B513F2"/>
    <w:rsid w:val="00B5219A"/>
    <w:rsid w:val="00B56345"/>
    <w:rsid w:val="00B60168"/>
    <w:rsid w:val="00B63AE4"/>
    <w:rsid w:val="00B6646B"/>
    <w:rsid w:val="00B6661B"/>
    <w:rsid w:val="00B66F5D"/>
    <w:rsid w:val="00B70012"/>
    <w:rsid w:val="00B70A9F"/>
    <w:rsid w:val="00B71043"/>
    <w:rsid w:val="00B7400C"/>
    <w:rsid w:val="00B76476"/>
    <w:rsid w:val="00B806CA"/>
    <w:rsid w:val="00B80B70"/>
    <w:rsid w:val="00B8289B"/>
    <w:rsid w:val="00B94C40"/>
    <w:rsid w:val="00BA10E2"/>
    <w:rsid w:val="00BC0DEC"/>
    <w:rsid w:val="00BC2B87"/>
    <w:rsid w:val="00BC539E"/>
    <w:rsid w:val="00BC6B45"/>
    <w:rsid w:val="00BC7FDF"/>
    <w:rsid w:val="00BD2E62"/>
    <w:rsid w:val="00BE41C6"/>
    <w:rsid w:val="00BE6C14"/>
    <w:rsid w:val="00C03E1B"/>
    <w:rsid w:val="00C13B0A"/>
    <w:rsid w:val="00C16F97"/>
    <w:rsid w:val="00C20ED4"/>
    <w:rsid w:val="00C21DB4"/>
    <w:rsid w:val="00C24595"/>
    <w:rsid w:val="00C25471"/>
    <w:rsid w:val="00C30BDF"/>
    <w:rsid w:val="00C33AB2"/>
    <w:rsid w:val="00C34799"/>
    <w:rsid w:val="00C407FA"/>
    <w:rsid w:val="00C43CB9"/>
    <w:rsid w:val="00C44DBD"/>
    <w:rsid w:val="00C4536C"/>
    <w:rsid w:val="00C46E92"/>
    <w:rsid w:val="00C51958"/>
    <w:rsid w:val="00C60D85"/>
    <w:rsid w:val="00C62E39"/>
    <w:rsid w:val="00C635EB"/>
    <w:rsid w:val="00C644AA"/>
    <w:rsid w:val="00C64B38"/>
    <w:rsid w:val="00C67D02"/>
    <w:rsid w:val="00C74351"/>
    <w:rsid w:val="00C75E26"/>
    <w:rsid w:val="00C82E73"/>
    <w:rsid w:val="00C87ADC"/>
    <w:rsid w:val="00C91F31"/>
    <w:rsid w:val="00C946BF"/>
    <w:rsid w:val="00C94E09"/>
    <w:rsid w:val="00CA7317"/>
    <w:rsid w:val="00CA7B80"/>
    <w:rsid w:val="00CB0818"/>
    <w:rsid w:val="00CB1003"/>
    <w:rsid w:val="00CB73ED"/>
    <w:rsid w:val="00CC214C"/>
    <w:rsid w:val="00CC2A67"/>
    <w:rsid w:val="00CC4EFC"/>
    <w:rsid w:val="00CD07A8"/>
    <w:rsid w:val="00CD2A7F"/>
    <w:rsid w:val="00CD40BC"/>
    <w:rsid w:val="00CD5CA0"/>
    <w:rsid w:val="00CE0C84"/>
    <w:rsid w:val="00CF3772"/>
    <w:rsid w:val="00CF59FD"/>
    <w:rsid w:val="00CF73B9"/>
    <w:rsid w:val="00D00F0F"/>
    <w:rsid w:val="00D01377"/>
    <w:rsid w:val="00D039AD"/>
    <w:rsid w:val="00D04F6E"/>
    <w:rsid w:val="00D06C03"/>
    <w:rsid w:val="00D10DBD"/>
    <w:rsid w:val="00D11875"/>
    <w:rsid w:val="00D125F3"/>
    <w:rsid w:val="00D242AA"/>
    <w:rsid w:val="00D24611"/>
    <w:rsid w:val="00D263EB"/>
    <w:rsid w:val="00D331E3"/>
    <w:rsid w:val="00D35FB8"/>
    <w:rsid w:val="00D4199B"/>
    <w:rsid w:val="00D509B2"/>
    <w:rsid w:val="00D51A2F"/>
    <w:rsid w:val="00D52CD2"/>
    <w:rsid w:val="00D62888"/>
    <w:rsid w:val="00D73CB4"/>
    <w:rsid w:val="00D770B5"/>
    <w:rsid w:val="00D77194"/>
    <w:rsid w:val="00D772F4"/>
    <w:rsid w:val="00D77B97"/>
    <w:rsid w:val="00D77FBA"/>
    <w:rsid w:val="00D8110C"/>
    <w:rsid w:val="00D824CA"/>
    <w:rsid w:val="00D83AC5"/>
    <w:rsid w:val="00D942D8"/>
    <w:rsid w:val="00D97214"/>
    <w:rsid w:val="00DB4F84"/>
    <w:rsid w:val="00DB506A"/>
    <w:rsid w:val="00DB7F3D"/>
    <w:rsid w:val="00DC2F68"/>
    <w:rsid w:val="00DC69B6"/>
    <w:rsid w:val="00DD106B"/>
    <w:rsid w:val="00DD2D3E"/>
    <w:rsid w:val="00DD364D"/>
    <w:rsid w:val="00DE4548"/>
    <w:rsid w:val="00DF540A"/>
    <w:rsid w:val="00DF56DE"/>
    <w:rsid w:val="00E069D3"/>
    <w:rsid w:val="00E1092A"/>
    <w:rsid w:val="00E11F8B"/>
    <w:rsid w:val="00E14D14"/>
    <w:rsid w:val="00E15DF8"/>
    <w:rsid w:val="00E162AD"/>
    <w:rsid w:val="00E22876"/>
    <w:rsid w:val="00E25A4E"/>
    <w:rsid w:val="00E26ECB"/>
    <w:rsid w:val="00E27EF2"/>
    <w:rsid w:val="00E3351E"/>
    <w:rsid w:val="00E347C3"/>
    <w:rsid w:val="00E41C7E"/>
    <w:rsid w:val="00E43AE5"/>
    <w:rsid w:val="00E45B45"/>
    <w:rsid w:val="00E51434"/>
    <w:rsid w:val="00E631CC"/>
    <w:rsid w:val="00E6403F"/>
    <w:rsid w:val="00E66AE3"/>
    <w:rsid w:val="00E81256"/>
    <w:rsid w:val="00E9184C"/>
    <w:rsid w:val="00E91EFA"/>
    <w:rsid w:val="00E96831"/>
    <w:rsid w:val="00E9779A"/>
    <w:rsid w:val="00EA01EF"/>
    <w:rsid w:val="00EA1834"/>
    <w:rsid w:val="00EA1D77"/>
    <w:rsid w:val="00EA27E5"/>
    <w:rsid w:val="00EA28A3"/>
    <w:rsid w:val="00EA5267"/>
    <w:rsid w:val="00EA5DAE"/>
    <w:rsid w:val="00EB0111"/>
    <w:rsid w:val="00EB3044"/>
    <w:rsid w:val="00EC3B25"/>
    <w:rsid w:val="00EC51C1"/>
    <w:rsid w:val="00ED43BF"/>
    <w:rsid w:val="00ED4A2B"/>
    <w:rsid w:val="00EE32DA"/>
    <w:rsid w:val="00EE35F3"/>
    <w:rsid w:val="00EF42ED"/>
    <w:rsid w:val="00EF5E03"/>
    <w:rsid w:val="00EF7E99"/>
    <w:rsid w:val="00F01217"/>
    <w:rsid w:val="00F03571"/>
    <w:rsid w:val="00F0468F"/>
    <w:rsid w:val="00F16C56"/>
    <w:rsid w:val="00F20CC1"/>
    <w:rsid w:val="00F2276E"/>
    <w:rsid w:val="00F34A88"/>
    <w:rsid w:val="00F36AB7"/>
    <w:rsid w:val="00F37366"/>
    <w:rsid w:val="00F405BF"/>
    <w:rsid w:val="00F40C65"/>
    <w:rsid w:val="00F54392"/>
    <w:rsid w:val="00F605C1"/>
    <w:rsid w:val="00F71914"/>
    <w:rsid w:val="00F73BB2"/>
    <w:rsid w:val="00F74815"/>
    <w:rsid w:val="00F83616"/>
    <w:rsid w:val="00F941D3"/>
    <w:rsid w:val="00FA1F93"/>
    <w:rsid w:val="00FA4041"/>
    <w:rsid w:val="00FA5118"/>
    <w:rsid w:val="00FB2A3B"/>
    <w:rsid w:val="00FB4184"/>
    <w:rsid w:val="00FB4E48"/>
    <w:rsid w:val="00FC1170"/>
    <w:rsid w:val="00FC781D"/>
    <w:rsid w:val="00FD2DB7"/>
    <w:rsid w:val="00FD3577"/>
    <w:rsid w:val="00FD5C26"/>
    <w:rsid w:val="00FE27B4"/>
    <w:rsid w:val="00FE6028"/>
    <w:rsid w:val="00FF2881"/>
    <w:rsid w:val="00FF2CF7"/>
    <w:rsid w:val="00FF6B6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State"/>
  <w:smartTagType w:namespaceuri="urn:schemas-microsoft-com:office:smarttags" w:name="place"/>
  <w:smartTagType w:namespaceuri="urn:schemas-microsoft-com:office:smarttags" w:name="City"/>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2D0DF3A9"/>
  <w15:docId w15:val="{B76AD6B0-B96A-48D9-AB03-05D274DBE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Times New Roman" w:hAnsi="Aptos"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671"/>
    <w:pPr>
      <w:spacing w:after="160" w:line="278" w:lineRule="auto"/>
    </w:pPr>
    <w:rPr>
      <w:kern w:val="2"/>
      <w:sz w:val="24"/>
      <w:szCs w:val="24"/>
    </w:rPr>
  </w:style>
  <w:style w:type="paragraph" w:styleId="Heading1">
    <w:name w:val="heading 1"/>
    <w:basedOn w:val="Normal"/>
    <w:link w:val="Heading1Char"/>
    <w:uiPriority w:val="99"/>
    <w:qFormat/>
    <w:locked/>
    <w:rsid w:val="009F79BC"/>
    <w:pPr>
      <w:spacing w:before="100" w:beforeAutospacing="1" w:after="100" w:afterAutospacing="1" w:line="240" w:lineRule="auto"/>
      <w:outlineLvl w:val="0"/>
    </w:pPr>
    <w:rPr>
      <w:rFonts w:ascii="Times New Roman" w:hAnsi="Times New Roman"/>
      <w:b/>
      <w:bCs/>
      <w:kern w:val="36"/>
      <w:sz w:val="48"/>
      <w:szCs w:val="48"/>
      <w:lang w:val="de-DE"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16F97"/>
    <w:rPr>
      <w:rFonts w:ascii="Cambria" w:hAnsi="Cambria" w:cs="Times New Roman"/>
      <w:b/>
      <w:bCs/>
      <w:kern w:val="32"/>
      <w:sz w:val="32"/>
      <w:szCs w:val="32"/>
      <w:lang w:val="en-US" w:eastAsia="en-US"/>
    </w:rPr>
  </w:style>
  <w:style w:type="character" w:styleId="CommentReference">
    <w:name w:val="annotation reference"/>
    <w:uiPriority w:val="99"/>
    <w:semiHidden/>
    <w:rsid w:val="00302FC2"/>
    <w:rPr>
      <w:rFonts w:cs="Times New Roman"/>
      <w:sz w:val="16"/>
      <w:szCs w:val="16"/>
    </w:rPr>
  </w:style>
  <w:style w:type="paragraph" w:styleId="CommentText">
    <w:name w:val="annotation text"/>
    <w:basedOn w:val="Normal"/>
    <w:link w:val="CommentTextChar"/>
    <w:uiPriority w:val="99"/>
    <w:rsid w:val="00302FC2"/>
    <w:pPr>
      <w:spacing w:line="240" w:lineRule="auto"/>
    </w:pPr>
    <w:rPr>
      <w:sz w:val="20"/>
      <w:szCs w:val="20"/>
    </w:rPr>
  </w:style>
  <w:style w:type="character" w:customStyle="1" w:styleId="CommentTextChar">
    <w:name w:val="Comment Text Char"/>
    <w:link w:val="CommentText"/>
    <w:uiPriority w:val="99"/>
    <w:locked/>
    <w:rsid w:val="00302FC2"/>
    <w:rPr>
      <w:rFonts w:cs="Times New Roman"/>
      <w:sz w:val="20"/>
      <w:szCs w:val="20"/>
    </w:rPr>
  </w:style>
  <w:style w:type="paragraph" w:styleId="CommentSubject">
    <w:name w:val="annotation subject"/>
    <w:basedOn w:val="CommentText"/>
    <w:next w:val="CommentText"/>
    <w:link w:val="CommentSubjectChar"/>
    <w:uiPriority w:val="99"/>
    <w:semiHidden/>
    <w:rsid w:val="00302FC2"/>
    <w:rPr>
      <w:b/>
      <w:bCs/>
    </w:rPr>
  </w:style>
  <w:style w:type="character" w:customStyle="1" w:styleId="CommentSubjectChar">
    <w:name w:val="Comment Subject Char"/>
    <w:link w:val="CommentSubject"/>
    <w:uiPriority w:val="99"/>
    <w:semiHidden/>
    <w:locked/>
    <w:rsid w:val="00302FC2"/>
    <w:rPr>
      <w:rFonts w:cs="Times New Roman"/>
      <w:b/>
      <w:bCs/>
      <w:sz w:val="20"/>
      <w:szCs w:val="20"/>
    </w:rPr>
  </w:style>
  <w:style w:type="paragraph" w:styleId="Revision">
    <w:name w:val="Revision"/>
    <w:hidden/>
    <w:uiPriority w:val="99"/>
    <w:semiHidden/>
    <w:rsid w:val="008616F7"/>
    <w:rPr>
      <w:kern w:val="2"/>
      <w:sz w:val="24"/>
      <w:szCs w:val="24"/>
    </w:rPr>
  </w:style>
  <w:style w:type="paragraph" w:styleId="BalloonText">
    <w:name w:val="Balloon Text"/>
    <w:basedOn w:val="Normal"/>
    <w:link w:val="BalloonTextChar"/>
    <w:uiPriority w:val="99"/>
    <w:semiHidden/>
    <w:rsid w:val="006B3FD0"/>
    <w:rPr>
      <w:rFonts w:ascii="Tahoma" w:hAnsi="Tahoma" w:cs="Tahoma"/>
      <w:sz w:val="16"/>
      <w:szCs w:val="16"/>
    </w:rPr>
  </w:style>
  <w:style w:type="character" w:customStyle="1" w:styleId="BalloonTextChar">
    <w:name w:val="Balloon Text Char"/>
    <w:link w:val="BalloonText"/>
    <w:uiPriority w:val="99"/>
    <w:semiHidden/>
    <w:locked/>
    <w:rsid w:val="00FF2CF7"/>
    <w:rPr>
      <w:rFonts w:ascii="Times New Roman" w:hAnsi="Times New Roman" w:cs="Times New Roman"/>
      <w:kern w:val="2"/>
      <w:sz w:val="2"/>
      <w:lang w:val="en-US" w:eastAsia="en-US"/>
    </w:rPr>
  </w:style>
  <w:style w:type="character" w:customStyle="1" w:styleId="wixui-rich-texttext">
    <w:name w:val="wixui-rich-text__text"/>
    <w:uiPriority w:val="99"/>
    <w:rsid w:val="00CF3772"/>
    <w:rPr>
      <w:rFonts w:cs="Times New Roman"/>
    </w:rPr>
  </w:style>
  <w:style w:type="character" w:customStyle="1" w:styleId="color42wixui-rich-texttext">
    <w:name w:val="color_42 wixui-rich-text__text"/>
    <w:uiPriority w:val="99"/>
    <w:rsid w:val="00CF3772"/>
    <w:rPr>
      <w:rFonts w:cs="Times New Roman"/>
    </w:rPr>
  </w:style>
  <w:style w:type="character" w:customStyle="1" w:styleId="details-value">
    <w:name w:val="details-value"/>
    <w:uiPriority w:val="99"/>
    <w:rsid w:val="002D7312"/>
    <w:rPr>
      <w:rFonts w:cs="Times New Roman"/>
    </w:rPr>
  </w:style>
  <w:style w:type="character" w:styleId="Hyperlink">
    <w:name w:val="Hyperlink"/>
    <w:uiPriority w:val="99"/>
    <w:unhideWhenUsed/>
    <w:rsid w:val="00A6683F"/>
    <w:rPr>
      <w:color w:val="0000FF"/>
      <w:u w:val="single"/>
    </w:rPr>
  </w:style>
  <w:style w:type="character" w:styleId="UnresolvedMention">
    <w:name w:val="Unresolved Mention"/>
    <w:uiPriority w:val="99"/>
    <w:semiHidden/>
    <w:unhideWhenUsed/>
    <w:rsid w:val="00A6683F"/>
    <w:rPr>
      <w:color w:val="605E5C"/>
      <w:shd w:val="clear" w:color="auto" w:fill="E1DFDD"/>
    </w:rPr>
  </w:style>
  <w:style w:type="paragraph" w:styleId="HTMLPreformatted">
    <w:name w:val="HTML Preformatted"/>
    <w:basedOn w:val="Normal"/>
    <w:link w:val="HTMLPreformattedChar"/>
    <w:uiPriority w:val="99"/>
    <w:unhideWhenUsed/>
    <w:rsid w:val="005368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olor w:val="000000"/>
      <w:kern w:val="0"/>
      <w:sz w:val="20"/>
      <w:szCs w:val="20"/>
      <w:lang w:val="x-none" w:eastAsia="x-none"/>
    </w:rPr>
  </w:style>
  <w:style w:type="character" w:customStyle="1" w:styleId="HTMLPreformattedChar">
    <w:name w:val="HTML Preformatted Char"/>
    <w:link w:val="HTMLPreformatted"/>
    <w:uiPriority w:val="99"/>
    <w:rsid w:val="0053682C"/>
    <w:rPr>
      <w:rFonts w:ascii="Courier New" w:hAnsi="Courier New"/>
      <w:color w:val="000000"/>
      <w:lang w:val="x-none" w:eastAsia="x-none"/>
    </w:rPr>
  </w:style>
  <w:style w:type="paragraph" w:styleId="NormalWeb">
    <w:name w:val="Normal (Web)"/>
    <w:basedOn w:val="Normal"/>
    <w:uiPriority w:val="99"/>
    <w:semiHidden/>
    <w:unhideWhenUsed/>
    <w:rsid w:val="00D77194"/>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754399">
      <w:marLeft w:val="0"/>
      <w:marRight w:val="0"/>
      <w:marTop w:val="0"/>
      <w:marBottom w:val="0"/>
      <w:divBdr>
        <w:top w:val="none" w:sz="0" w:space="0" w:color="auto"/>
        <w:left w:val="none" w:sz="0" w:space="0" w:color="auto"/>
        <w:bottom w:val="none" w:sz="0" w:space="0" w:color="auto"/>
        <w:right w:val="none" w:sz="0" w:space="0" w:color="auto"/>
      </w:divBdr>
    </w:div>
    <w:div w:id="361713862">
      <w:bodyDiv w:val="1"/>
      <w:marLeft w:val="0"/>
      <w:marRight w:val="0"/>
      <w:marTop w:val="0"/>
      <w:marBottom w:val="0"/>
      <w:divBdr>
        <w:top w:val="none" w:sz="0" w:space="0" w:color="auto"/>
        <w:left w:val="none" w:sz="0" w:space="0" w:color="auto"/>
        <w:bottom w:val="none" w:sz="0" w:space="0" w:color="auto"/>
        <w:right w:val="none" w:sz="0" w:space="0" w:color="auto"/>
      </w:divBdr>
    </w:div>
    <w:div w:id="574582835">
      <w:bodyDiv w:val="1"/>
      <w:marLeft w:val="0"/>
      <w:marRight w:val="0"/>
      <w:marTop w:val="0"/>
      <w:marBottom w:val="0"/>
      <w:divBdr>
        <w:top w:val="none" w:sz="0" w:space="0" w:color="auto"/>
        <w:left w:val="none" w:sz="0" w:space="0" w:color="auto"/>
        <w:bottom w:val="none" w:sz="0" w:space="0" w:color="auto"/>
        <w:right w:val="none" w:sz="0" w:space="0" w:color="auto"/>
      </w:divBdr>
    </w:div>
    <w:div w:id="963006050">
      <w:bodyDiv w:val="1"/>
      <w:marLeft w:val="0"/>
      <w:marRight w:val="0"/>
      <w:marTop w:val="0"/>
      <w:marBottom w:val="0"/>
      <w:divBdr>
        <w:top w:val="none" w:sz="0" w:space="0" w:color="auto"/>
        <w:left w:val="none" w:sz="0" w:space="0" w:color="auto"/>
        <w:bottom w:val="none" w:sz="0" w:space="0" w:color="auto"/>
        <w:right w:val="none" w:sz="0" w:space="0" w:color="auto"/>
      </w:divBdr>
    </w:div>
    <w:div w:id="1781146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3" Type="http://schemas.openxmlformats.org/officeDocument/2006/relationships/hyperlink" Target="https://doi.org/" TargetMode="External"/><Relationship Id="rId2" Type="http://schemas.openxmlformats.org/officeDocument/2006/relationships/hyperlink" Target="https://doi.org/10.1111/cobi.13414" TargetMode="External"/><Relationship Id="rId1" Type="http://schemas.openxmlformats.org/officeDocument/2006/relationships/hyperlink" Target="https://doi.org/" TargetMode="External"/><Relationship Id="rId4" Type="http://schemas.openxmlformats.org/officeDocument/2006/relationships/hyperlink" Target="https://doi.org/10.1046/j.1523-1739.2002.99419.x"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4.jpeg"/><Relationship Id="rId18"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datazone.birdlife.org/species/factsheet/aquatic-warbler-acrocephalus-paludicola%20on%2015/02/2024" TargetMode="Externa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file:///C:\Users\sop\OneDrive%20-%20Vogelwarte\AQWA\output\Past_population_trajectories.jpg" TargetMode="External"/><Relationship Id="rId5" Type="http://schemas.openxmlformats.org/officeDocument/2006/relationships/comments" Target="comments.xml"/><Relationship Id="rId15" Type="http://schemas.openxmlformats.org/officeDocument/2006/relationships/image" Target="media/image5.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file:///C:\Users\sop\OneDrive%20-%20Vogelwarte\AQWA\output\Scenario_projections.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9217</Words>
  <Characters>52542</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Target Journal: Biological conservation</vt:lpstr>
    </vt:vector>
  </TitlesOfParts>
  <Company/>
  <LinksUpToDate>false</LinksUpToDate>
  <CharactersWithSpaces>61636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Target Journal: Biological conservation</dc:title>
  <dc:subject/>
  <dc:creator>Steffen Oppel</dc:creator>
  <cp:keywords/>
  <dc:description/>
  <cp:lastModifiedBy>Steffen Oppel</cp:lastModifiedBy>
  <cp:revision>231</cp:revision>
  <cp:lastPrinted>2024-12-19T07:58:00Z</cp:lastPrinted>
  <dcterms:created xsi:type="dcterms:W3CDTF">2025-01-21T04:20:00Z</dcterms:created>
  <dcterms:modified xsi:type="dcterms:W3CDTF">2025-01-21T15:13:00Z</dcterms:modified>
</cp:coreProperties>
</file>